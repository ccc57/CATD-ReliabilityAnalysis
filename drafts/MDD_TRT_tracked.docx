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898FE" w14:textId="3B32B408" w:rsidR="00626CBF" w:rsidRDefault="00626CBF" w:rsidP="006833D5">
      <w:pPr>
        <w:pStyle w:val="Heading1"/>
        <w:spacing w:before="0" w:line="216" w:lineRule="auto"/>
        <w:ind w:left="0"/>
        <w:rPr>
          <w:rFonts w:ascii="Times New Roman" w:hAnsi="Times New Roman" w:cs="Times New Roman"/>
          <w:w w:val="95"/>
        </w:rPr>
      </w:pPr>
      <w:r w:rsidRPr="00626CBF">
        <w:rPr>
          <w:rFonts w:ascii="Times New Roman" w:hAnsi="Times New Roman" w:cs="Times New Roman"/>
          <w:w w:val="95"/>
        </w:rPr>
        <w:t>Test-retest reliability of functional connectivity in depressed adolescents</w:t>
      </w:r>
    </w:p>
    <w:p w14:paraId="233178D7" w14:textId="77777777" w:rsidR="00626CBF" w:rsidRDefault="00626CBF" w:rsidP="006833D5">
      <w:pPr>
        <w:pStyle w:val="Heading1"/>
        <w:spacing w:before="0" w:line="216" w:lineRule="auto"/>
        <w:ind w:left="0"/>
        <w:rPr>
          <w:rFonts w:ascii="Times New Roman" w:hAnsi="Times New Roman" w:cs="Times New Roman"/>
          <w:w w:val="95"/>
        </w:rPr>
      </w:pPr>
    </w:p>
    <w:p w14:paraId="66C3DB04" w14:textId="390759B9" w:rsidR="00626CBF" w:rsidRDefault="00626CBF" w:rsidP="006833D5">
      <w:pPr>
        <w:pStyle w:val="Heading1"/>
        <w:spacing w:before="0" w:line="216" w:lineRule="auto"/>
        <w:ind w:left="0"/>
        <w:rPr>
          <w:rFonts w:ascii="Times New Roman" w:hAnsi="Times New Roman" w:cs="Times New Roman"/>
          <w:w w:val="95"/>
          <w:vertAlign w:val="superscript"/>
        </w:rPr>
      </w:pPr>
      <w:r w:rsidRPr="00626CBF">
        <w:rPr>
          <w:rFonts w:ascii="Times New Roman" w:hAnsi="Times New Roman" w:cs="Times New Roman"/>
          <w:w w:val="95"/>
        </w:rPr>
        <w:t>Chris C. Camp</w:t>
      </w:r>
      <w:r w:rsidRPr="00626CBF">
        <w:rPr>
          <w:rFonts w:ascii="Times New Roman" w:hAnsi="Times New Roman" w:cs="Times New Roman"/>
          <w:w w:val="95"/>
          <w:vertAlign w:val="superscript"/>
        </w:rPr>
        <w:t>1</w:t>
      </w:r>
      <w:r w:rsidRPr="00626CBF">
        <w:rPr>
          <w:rFonts w:ascii="Times New Roman" w:hAnsi="Times New Roman" w:cs="Times New Roman"/>
          <w:w w:val="95"/>
        </w:rPr>
        <w:t>, Stephanie Noble</w:t>
      </w:r>
      <w:r w:rsidR="00872788">
        <w:rPr>
          <w:rFonts w:ascii="Times New Roman" w:hAnsi="Times New Roman" w:cs="Times New Roman"/>
          <w:w w:val="95"/>
          <w:vertAlign w:val="superscript"/>
        </w:rPr>
        <w:t>2</w:t>
      </w:r>
      <w:r w:rsidRPr="00626CBF">
        <w:rPr>
          <w:rFonts w:ascii="Times New Roman" w:hAnsi="Times New Roman" w:cs="Times New Roman"/>
          <w:w w:val="95"/>
        </w:rPr>
        <w:t>, Dustin Scheinost</w:t>
      </w:r>
      <w:r w:rsidR="00872788">
        <w:rPr>
          <w:rFonts w:ascii="Times New Roman" w:hAnsi="Times New Roman" w:cs="Times New Roman"/>
          <w:w w:val="95"/>
          <w:vertAlign w:val="superscript"/>
        </w:rPr>
        <w:t>2</w:t>
      </w:r>
      <w:r w:rsidRPr="00626CBF">
        <w:rPr>
          <w:rFonts w:ascii="Times New Roman" w:hAnsi="Times New Roman" w:cs="Times New Roman"/>
          <w:w w:val="95"/>
        </w:rPr>
        <w:t>, Argyris Stringaris</w:t>
      </w:r>
      <w:r w:rsidR="00872788">
        <w:rPr>
          <w:rFonts w:ascii="Times New Roman" w:hAnsi="Times New Roman" w:cs="Times New Roman"/>
          <w:w w:val="95"/>
          <w:vertAlign w:val="superscript"/>
        </w:rPr>
        <w:t>3,4</w:t>
      </w:r>
      <w:r w:rsidRPr="00626CBF">
        <w:rPr>
          <w:rFonts w:ascii="Times New Roman" w:hAnsi="Times New Roman" w:cs="Times New Roman"/>
          <w:w w:val="95"/>
        </w:rPr>
        <w:t>, and Dylan M. Nielson</w:t>
      </w:r>
      <w:r w:rsidR="00872788">
        <w:rPr>
          <w:rFonts w:ascii="Times New Roman" w:hAnsi="Times New Roman" w:cs="Times New Roman"/>
          <w:w w:val="95"/>
          <w:vertAlign w:val="superscript"/>
        </w:rPr>
        <w:t>5</w:t>
      </w:r>
    </w:p>
    <w:p w14:paraId="68345877" w14:textId="77777777" w:rsidR="00626CBF" w:rsidRDefault="00626CBF" w:rsidP="006833D5">
      <w:pPr>
        <w:pStyle w:val="Heading1"/>
        <w:spacing w:before="0" w:line="216" w:lineRule="auto"/>
        <w:ind w:left="0"/>
        <w:rPr>
          <w:rFonts w:ascii="Times New Roman" w:hAnsi="Times New Roman" w:cs="Times New Roman"/>
          <w:w w:val="95"/>
        </w:rPr>
      </w:pPr>
    </w:p>
    <w:p w14:paraId="2D178DB7" w14:textId="77777777" w:rsidR="009C154D" w:rsidRDefault="00626CBF" w:rsidP="00626CBF">
      <w:pPr>
        <w:pStyle w:val="BodyText"/>
        <w:rPr>
          <w:b/>
          <w:sz w:val="24"/>
          <w:szCs w:val="24"/>
        </w:rPr>
      </w:pPr>
      <w:r w:rsidRPr="00626CBF">
        <w:rPr>
          <w:b/>
          <w:sz w:val="24"/>
          <w:szCs w:val="24"/>
          <w:vertAlign w:val="superscript"/>
        </w:rPr>
        <w:t>1</w:t>
      </w:r>
      <w:r w:rsidR="009C154D" w:rsidRPr="009C154D">
        <w:t xml:space="preserve"> </w:t>
      </w:r>
      <w:r w:rsidR="009C154D" w:rsidRPr="009C154D">
        <w:rPr>
          <w:b/>
          <w:sz w:val="24"/>
          <w:szCs w:val="24"/>
        </w:rPr>
        <w:t>Interdepartmental Neuroscience Program, Yale University School of Medicine, Yale University, New Haven, CT</w:t>
      </w:r>
    </w:p>
    <w:p w14:paraId="2E337ABB" w14:textId="7DCF7DEE" w:rsidR="00626CBF" w:rsidRPr="00626CBF" w:rsidRDefault="00A31A2B" w:rsidP="00626CBF">
      <w:pPr>
        <w:pStyle w:val="BodyText"/>
        <w:rPr>
          <w:b/>
          <w:sz w:val="24"/>
          <w:szCs w:val="24"/>
        </w:rPr>
      </w:pPr>
      <w:r>
        <w:rPr>
          <w:b/>
          <w:sz w:val="24"/>
          <w:szCs w:val="24"/>
          <w:vertAlign w:val="superscript"/>
        </w:rPr>
        <w:t>2</w:t>
      </w:r>
      <w:r w:rsidR="00626CBF" w:rsidRPr="00626CBF">
        <w:rPr>
          <w:b/>
          <w:sz w:val="24"/>
          <w:szCs w:val="24"/>
        </w:rPr>
        <w:t xml:space="preserve">Department of Radiology and Biomedical Imaging, </w:t>
      </w:r>
      <w:r w:rsidR="009C154D" w:rsidRPr="009C154D">
        <w:rPr>
          <w:b/>
          <w:sz w:val="24"/>
          <w:szCs w:val="24"/>
        </w:rPr>
        <w:t>Yale University School of Medicine, Yale University, New Haven, CT</w:t>
      </w:r>
    </w:p>
    <w:p w14:paraId="07F832E6" w14:textId="6A09D41D" w:rsidR="00626CBF" w:rsidRDefault="00A31A2B" w:rsidP="00626CBF">
      <w:pPr>
        <w:pStyle w:val="BodyText"/>
        <w:rPr>
          <w:b/>
          <w:sz w:val="24"/>
          <w:szCs w:val="24"/>
        </w:rPr>
      </w:pPr>
      <w:r>
        <w:rPr>
          <w:b/>
          <w:sz w:val="24"/>
          <w:szCs w:val="24"/>
          <w:vertAlign w:val="superscript"/>
        </w:rPr>
        <w:t>3</w:t>
      </w:r>
      <w:r w:rsidR="00626CBF" w:rsidRPr="00626CBF">
        <w:rPr>
          <w:b/>
          <w:sz w:val="24"/>
          <w:szCs w:val="24"/>
        </w:rPr>
        <w:t>Division of Psychiatry and Division of Psychology and Language Sciences, University College London</w:t>
      </w:r>
      <w:r w:rsidR="009C154D">
        <w:rPr>
          <w:b/>
          <w:sz w:val="24"/>
          <w:szCs w:val="24"/>
        </w:rPr>
        <w:t>, London, UK</w:t>
      </w:r>
    </w:p>
    <w:p w14:paraId="161B486F" w14:textId="28C38980" w:rsidR="00872788" w:rsidRPr="007050CF" w:rsidRDefault="00872788" w:rsidP="00626CBF">
      <w:pPr>
        <w:pStyle w:val="BodyText"/>
        <w:rPr>
          <w:b/>
          <w:sz w:val="24"/>
          <w:szCs w:val="24"/>
        </w:rPr>
      </w:pPr>
      <w:r>
        <w:rPr>
          <w:b/>
          <w:sz w:val="24"/>
          <w:szCs w:val="24"/>
          <w:vertAlign w:val="superscript"/>
        </w:rPr>
        <w:t>4</w:t>
      </w:r>
      <w:r w:rsidR="00BC712E">
        <w:rPr>
          <w:b/>
          <w:sz w:val="24"/>
          <w:szCs w:val="24"/>
        </w:rPr>
        <w:t>1</w:t>
      </w:r>
      <w:r w:rsidR="00BC712E" w:rsidRPr="00BC712E">
        <w:rPr>
          <w:b/>
          <w:sz w:val="24"/>
          <w:szCs w:val="24"/>
          <w:vertAlign w:val="superscript"/>
        </w:rPr>
        <w:t>st</w:t>
      </w:r>
      <w:r w:rsidR="00BC712E">
        <w:rPr>
          <w:b/>
          <w:sz w:val="24"/>
          <w:szCs w:val="24"/>
        </w:rPr>
        <w:t xml:space="preserve"> Department of Psychiatry, National and </w:t>
      </w:r>
      <w:proofErr w:type="spellStart"/>
      <w:r w:rsidR="00BC712E">
        <w:rPr>
          <w:b/>
          <w:sz w:val="24"/>
          <w:szCs w:val="24"/>
        </w:rPr>
        <w:t>Kapodistrian</w:t>
      </w:r>
      <w:proofErr w:type="spellEnd"/>
      <w:r w:rsidR="00BC712E">
        <w:rPr>
          <w:b/>
          <w:sz w:val="24"/>
          <w:szCs w:val="24"/>
        </w:rPr>
        <w:t xml:space="preserve"> University of Athens</w:t>
      </w:r>
      <w:r w:rsidR="008B6C54">
        <w:rPr>
          <w:b/>
          <w:sz w:val="24"/>
          <w:szCs w:val="24"/>
        </w:rPr>
        <w:t>,</w:t>
      </w:r>
      <w:r w:rsidR="00BC712E">
        <w:rPr>
          <w:b/>
          <w:sz w:val="24"/>
          <w:szCs w:val="24"/>
        </w:rPr>
        <w:t xml:space="preserve"> </w:t>
      </w:r>
      <w:proofErr w:type="spellStart"/>
      <w:r w:rsidR="00BC712E">
        <w:rPr>
          <w:b/>
          <w:sz w:val="24"/>
          <w:szCs w:val="24"/>
        </w:rPr>
        <w:t>Aiginition</w:t>
      </w:r>
      <w:proofErr w:type="spellEnd"/>
      <w:r w:rsidR="00BC712E">
        <w:rPr>
          <w:b/>
          <w:sz w:val="24"/>
          <w:szCs w:val="24"/>
        </w:rPr>
        <w:t xml:space="preserve"> Hospital</w:t>
      </w:r>
    </w:p>
    <w:p w14:paraId="1DD28FFE" w14:textId="0A40CDE7" w:rsidR="002461EE" w:rsidRDefault="00872788" w:rsidP="00626CBF">
      <w:pPr>
        <w:pStyle w:val="BodyText"/>
        <w:rPr>
          <w:b/>
          <w:sz w:val="24"/>
          <w:szCs w:val="24"/>
        </w:rPr>
      </w:pPr>
      <w:r>
        <w:rPr>
          <w:b/>
          <w:sz w:val="24"/>
          <w:szCs w:val="24"/>
          <w:vertAlign w:val="superscript"/>
        </w:rPr>
        <w:t>5</w:t>
      </w:r>
      <w:r w:rsidR="00626CBF" w:rsidRPr="00626CBF">
        <w:rPr>
          <w:b/>
          <w:sz w:val="24"/>
          <w:szCs w:val="24"/>
        </w:rPr>
        <w:t xml:space="preserve">Center for Multimodal Neuroimaging, National Institute of Mental Health, </w:t>
      </w:r>
      <w:r w:rsidR="009C154D">
        <w:rPr>
          <w:b/>
          <w:sz w:val="24"/>
          <w:szCs w:val="24"/>
        </w:rPr>
        <w:t>Bethesda, MD</w:t>
      </w:r>
    </w:p>
    <w:p w14:paraId="64939782" w14:textId="77777777" w:rsidR="00626CBF" w:rsidRPr="001F45E9" w:rsidRDefault="00626CBF" w:rsidP="00626CBF">
      <w:pPr>
        <w:pStyle w:val="BodyText"/>
        <w:rPr>
          <w:b/>
          <w:sz w:val="24"/>
          <w:szCs w:val="24"/>
        </w:rPr>
      </w:pPr>
    </w:p>
    <w:p w14:paraId="1DD29001" w14:textId="0E9D3255" w:rsidR="002461EE" w:rsidRPr="002C4074" w:rsidRDefault="005664D9" w:rsidP="002C4074">
      <w:pPr>
        <w:pStyle w:val="Heading1"/>
        <w:spacing w:before="0"/>
        <w:ind w:left="0"/>
        <w:rPr>
          <w:rFonts w:ascii="Times New Roman" w:hAnsi="Times New Roman" w:cs="Times New Roman"/>
        </w:rPr>
      </w:pPr>
      <w:r w:rsidRPr="001F45E9">
        <w:rPr>
          <w:rFonts w:ascii="Times New Roman" w:hAnsi="Times New Roman" w:cs="Times New Roman"/>
          <w:spacing w:val="-2"/>
        </w:rPr>
        <w:t>ABSTRACT</w:t>
      </w:r>
    </w:p>
    <w:p w14:paraId="204967C4" w14:textId="29B7BDC5" w:rsidR="00F8044D" w:rsidRDefault="008D4B37" w:rsidP="006833D5">
      <w:pPr>
        <w:pStyle w:val="BodyText"/>
        <w:rPr>
          <w:bCs/>
          <w:sz w:val="24"/>
          <w:szCs w:val="24"/>
        </w:rPr>
      </w:pPr>
      <w:r>
        <w:rPr>
          <w:b/>
          <w:sz w:val="24"/>
          <w:szCs w:val="24"/>
        </w:rPr>
        <w:t xml:space="preserve">Introduction: </w:t>
      </w:r>
      <w:r w:rsidR="0065137D">
        <w:rPr>
          <w:bCs/>
          <w:sz w:val="24"/>
          <w:szCs w:val="24"/>
        </w:rPr>
        <w:t xml:space="preserve">The test-retest reliability of fMRI functional connectivity is </w:t>
      </w:r>
      <w:r w:rsidR="002470C0">
        <w:rPr>
          <w:bCs/>
          <w:sz w:val="24"/>
          <w:szCs w:val="24"/>
        </w:rPr>
        <w:t>critical to identifying</w:t>
      </w:r>
      <w:r w:rsidR="0065137D">
        <w:rPr>
          <w:bCs/>
          <w:sz w:val="24"/>
          <w:szCs w:val="24"/>
        </w:rPr>
        <w:t xml:space="preserve"> </w:t>
      </w:r>
      <w:r w:rsidR="00EE1BD8">
        <w:rPr>
          <w:bCs/>
          <w:sz w:val="24"/>
          <w:szCs w:val="24"/>
        </w:rPr>
        <w:t>reproducible</w:t>
      </w:r>
      <w:r w:rsidR="0065137D">
        <w:rPr>
          <w:bCs/>
          <w:sz w:val="24"/>
          <w:szCs w:val="24"/>
        </w:rPr>
        <w:t xml:space="preserve"> </w:t>
      </w:r>
      <w:r w:rsidR="00EE1BD8">
        <w:rPr>
          <w:bCs/>
          <w:sz w:val="24"/>
          <w:szCs w:val="24"/>
        </w:rPr>
        <w:t xml:space="preserve">biomarkers for psychiatric illness. </w:t>
      </w:r>
      <w:r w:rsidR="00346B24">
        <w:rPr>
          <w:bCs/>
          <w:sz w:val="24"/>
          <w:szCs w:val="24"/>
        </w:rPr>
        <w:t>Low reliabilit</w:t>
      </w:r>
      <w:r w:rsidR="007B536C">
        <w:rPr>
          <w:bCs/>
          <w:sz w:val="24"/>
          <w:szCs w:val="24"/>
        </w:rPr>
        <w:t xml:space="preserve">y limits the observable effect size </w:t>
      </w:r>
      <w:r w:rsidR="00FE4E75">
        <w:rPr>
          <w:bCs/>
          <w:sz w:val="24"/>
          <w:szCs w:val="24"/>
        </w:rPr>
        <w:t>of brain-behavior associations</w:t>
      </w:r>
      <w:r w:rsidR="00881450">
        <w:rPr>
          <w:bCs/>
          <w:sz w:val="24"/>
          <w:szCs w:val="24"/>
        </w:rPr>
        <w:t xml:space="preserve">. </w:t>
      </w:r>
      <w:r w:rsidR="00820B82">
        <w:rPr>
          <w:bCs/>
          <w:sz w:val="24"/>
          <w:szCs w:val="24"/>
        </w:rPr>
        <w:t xml:space="preserve">Despite </w:t>
      </w:r>
      <w:r w:rsidR="00A653A0">
        <w:rPr>
          <w:bCs/>
          <w:sz w:val="24"/>
          <w:szCs w:val="24"/>
        </w:rPr>
        <w:t xml:space="preserve">this, few studies have explored </w:t>
      </w:r>
      <w:r w:rsidR="00177B91">
        <w:rPr>
          <w:bCs/>
          <w:sz w:val="24"/>
          <w:szCs w:val="24"/>
        </w:rPr>
        <w:t xml:space="preserve">reliability in populations with psychiatric illnesses or across age groups. </w:t>
      </w:r>
      <w:ins w:id="0" w:author="Camp, Chris" w:date="2022-12-16T11:39:00Z">
        <w:r w:rsidR="00F83DB8">
          <w:rPr>
            <w:bCs/>
            <w:sz w:val="24"/>
            <w:szCs w:val="24"/>
          </w:rPr>
          <w:t>Several</w:t>
        </w:r>
      </w:ins>
      <w:del w:id="1" w:author="Camp, Chris" w:date="2022-12-16T11:39:00Z">
        <w:r w:rsidR="004553F8">
          <w:rPr>
            <w:bCs/>
            <w:sz w:val="24"/>
            <w:szCs w:val="24"/>
          </w:rPr>
          <w:delText>Furthermore, several</w:delText>
        </w:r>
      </w:del>
      <w:r w:rsidR="004553F8">
        <w:rPr>
          <w:bCs/>
          <w:sz w:val="24"/>
          <w:szCs w:val="24"/>
        </w:rPr>
        <w:t xml:space="preserve"> reliability metrics exist that can offer </w:t>
      </w:r>
      <w:ins w:id="2" w:author="Camp, Chris" w:date="2022-12-16T11:39:00Z">
        <w:r w:rsidR="00F83DB8">
          <w:rPr>
            <w:bCs/>
            <w:sz w:val="24"/>
            <w:szCs w:val="24"/>
          </w:rPr>
          <w:t>complementary</w:t>
        </w:r>
      </w:ins>
      <w:del w:id="3" w:author="Camp, Chris" w:date="2022-12-16T11:39:00Z">
        <w:r w:rsidR="004553F8">
          <w:rPr>
            <w:bCs/>
            <w:sz w:val="24"/>
            <w:szCs w:val="24"/>
          </w:rPr>
          <w:delText>unique</w:delText>
        </w:r>
      </w:del>
      <w:r w:rsidR="004553F8">
        <w:rPr>
          <w:bCs/>
          <w:sz w:val="24"/>
          <w:szCs w:val="24"/>
        </w:rPr>
        <w:t xml:space="preserve"> perspectives</w:t>
      </w:r>
      <w:ins w:id="4" w:author="Camp, Chris" w:date="2022-12-16T11:39:00Z">
        <w:r w:rsidR="00F83DB8">
          <w:rPr>
            <w:bCs/>
            <w:sz w:val="24"/>
            <w:szCs w:val="24"/>
          </w:rPr>
          <w:t xml:space="preserve"> for exploring this issue</w:t>
        </w:r>
      </w:ins>
      <w:r w:rsidR="00AA6683">
        <w:rPr>
          <w:bCs/>
          <w:sz w:val="24"/>
          <w:szCs w:val="24"/>
        </w:rPr>
        <w:t>;</w:t>
      </w:r>
      <w:r w:rsidR="004553F8">
        <w:rPr>
          <w:bCs/>
          <w:sz w:val="24"/>
          <w:szCs w:val="24"/>
        </w:rPr>
        <w:t xml:space="preserve"> univariate metrics capture reliability of individual connections, while multivariate metrics reflect stability of the entire connectome. </w:t>
      </w:r>
      <w:r>
        <w:rPr>
          <w:b/>
          <w:sz w:val="24"/>
          <w:szCs w:val="24"/>
        </w:rPr>
        <w:t xml:space="preserve">Methods: </w:t>
      </w:r>
      <w:ins w:id="5" w:author="Camp, Chris" w:date="2022-12-16T11:39:00Z">
        <w:r w:rsidR="00F83DB8">
          <w:rPr>
            <w:bCs/>
            <w:sz w:val="24"/>
            <w:szCs w:val="24"/>
          </w:rPr>
          <w:t>Here, we</w:t>
        </w:r>
      </w:ins>
      <w:del w:id="6" w:author="Camp, Chris" w:date="2022-12-16T11:39:00Z">
        <w:r w:rsidR="0021567F">
          <w:rPr>
            <w:bCs/>
            <w:sz w:val="24"/>
            <w:szCs w:val="24"/>
          </w:rPr>
          <w:delText>We</w:delText>
        </w:r>
      </w:del>
      <w:r w:rsidR="000A3D51">
        <w:rPr>
          <w:bCs/>
          <w:sz w:val="24"/>
          <w:szCs w:val="24"/>
        </w:rPr>
        <w:t xml:space="preserve"> investigate</w:t>
      </w:r>
      <w:r w:rsidR="008A7787">
        <w:rPr>
          <w:bCs/>
          <w:sz w:val="24"/>
          <w:szCs w:val="24"/>
        </w:rPr>
        <w:t xml:space="preserve"> </w:t>
      </w:r>
      <w:del w:id="7" w:author="Camp, Chris" w:date="2022-12-16T11:39:00Z">
        <w:r w:rsidR="00450D03">
          <w:rPr>
            <w:bCs/>
            <w:sz w:val="24"/>
            <w:szCs w:val="24"/>
          </w:rPr>
          <w:delText xml:space="preserve">the </w:delText>
        </w:r>
        <w:r w:rsidR="000A3D51">
          <w:rPr>
            <w:bCs/>
            <w:sz w:val="24"/>
            <w:szCs w:val="24"/>
          </w:rPr>
          <w:delText>test-retest reliability</w:delText>
        </w:r>
        <w:r w:rsidR="008A7787">
          <w:rPr>
            <w:bCs/>
            <w:sz w:val="24"/>
            <w:szCs w:val="24"/>
          </w:rPr>
          <w:delText xml:space="preserve"> </w:delText>
        </w:r>
        <w:r w:rsidR="00450D03">
          <w:rPr>
            <w:bCs/>
            <w:sz w:val="24"/>
            <w:szCs w:val="24"/>
          </w:rPr>
          <w:delText xml:space="preserve">of </w:delText>
        </w:r>
      </w:del>
      <w:r w:rsidR="00450D03">
        <w:rPr>
          <w:bCs/>
          <w:sz w:val="24"/>
          <w:szCs w:val="24"/>
        </w:rPr>
        <w:t>functional connectivity</w:t>
      </w:r>
      <w:ins w:id="8" w:author="Camp, Chris" w:date="2022-12-16T11:39:00Z">
        <w:r w:rsidR="002171F8">
          <w:rPr>
            <w:bCs/>
            <w:sz w:val="24"/>
            <w:szCs w:val="24"/>
          </w:rPr>
          <w:t xml:space="preserve"> </w:t>
        </w:r>
        <w:r w:rsidR="00F83DB8">
          <w:rPr>
            <w:bCs/>
            <w:sz w:val="24"/>
            <w:szCs w:val="24"/>
          </w:rPr>
          <w:t>reliability</w:t>
        </w:r>
      </w:ins>
      <w:r w:rsidR="00450D03">
        <w:rPr>
          <w:bCs/>
          <w:sz w:val="24"/>
          <w:szCs w:val="24"/>
        </w:rPr>
        <w:t xml:space="preserve"> </w:t>
      </w:r>
      <w:r w:rsidR="008A7787">
        <w:rPr>
          <w:bCs/>
          <w:sz w:val="24"/>
          <w:szCs w:val="24"/>
        </w:rPr>
        <w:t xml:space="preserve">in a </w:t>
      </w:r>
      <w:r w:rsidR="00450D03">
        <w:rPr>
          <w:bCs/>
          <w:sz w:val="24"/>
          <w:szCs w:val="24"/>
        </w:rPr>
        <w:t xml:space="preserve">longitudinal </w:t>
      </w:r>
      <w:r w:rsidR="008A7787">
        <w:rPr>
          <w:bCs/>
          <w:sz w:val="24"/>
          <w:szCs w:val="24"/>
        </w:rPr>
        <w:t xml:space="preserve">cohort </w:t>
      </w:r>
      <w:r w:rsidR="00D8745D">
        <w:rPr>
          <w:bCs/>
          <w:sz w:val="24"/>
          <w:szCs w:val="24"/>
        </w:rPr>
        <w:t>of</w:t>
      </w:r>
      <w:r w:rsidR="008049B0">
        <w:rPr>
          <w:bCs/>
          <w:sz w:val="24"/>
          <w:szCs w:val="24"/>
        </w:rPr>
        <w:t xml:space="preserve"> 88</w:t>
      </w:r>
      <w:r w:rsidR="00D8745D">
        <w:rPr>
          <w:bCs/>
          <w:sz w:val="24"/>
          <w:szCs w:val="24"/>
        </w:rPr>
        <w:t xml:space="preserve"> adolescents with and without major depressive disorder (MDD)</w:t>
      </w:r>
      <w:r w:rsidR="00204559">
        <w:rPr>
          <w:bCs/>
          <w:sz w:val="24"/>
          <w:szCs w:val="24"/>
        </w:rPr>
        <w:t xml:space="preserve">. </w:t>
      </w:r>
      <w:r w:rsidR="002C537F">
        <w:rPr>
          <w:bCs/>
          <w:sz w:val="24"/>
          <w:szCs w:val="24"/>
        </w:rPr>
        <w:t xml:space="preserve">We compare a </w:t>
      </w:r>
      <w:del w:id="9" w:author="Camp, Chris" w:date="2022-12-16T11:39:00Z">
        <w:r w:rsidR="002C537F">
          <w:rPr>
            <w:bCs/>
            <w:sz w:val="24"/>
            <w:szCs w:val="24"/>
          </w:rPr>
          <w:delText xml:space="preserve">widely used </w:delText>
        </w:r>
      </w:del>
      <w:r w:rsidR="002C537F">
        <w:rPr>
          <w:bCs/>
          <w:sz w:val="24"/>
          <w:szCs w:val="24"/>
        </w:rPr>
        <w:t>univariate metric, intraclass correlation coefficient</w:t>
      </w:r>
      <w:r w:rsidR="001D1CD7">
        <w:rPr>
          <w:bCs/>
          <w:sz w:val="24"/>
          <w:szCs w:val="24"/>
        </w:rPr>
        <w:t xml:space="preserve"> (ICC</w:t>
      </w:r>
      <w:r w:rsidR="00577CF0">
        <w:rPr>
          <w:bCs/>
          <w:sz w:val="24"/>
          <w:szCs w:val="24"/>
        </w:rPr>
        <w:t>)</w:t>
      </w:r>
      <w:r w:rsidR="002C537F">
        <w:rPr>
          <w:bCs/>
          <w:sz w:val="24"/>
          <w:szCs w:val="24"/>
        </w:rPr>
        <w:t xml:space="preserve">, and two multivariate metrics, fingerprinting and discriminability. </w:t>
      </w:r>
      <w:r>
        <w:rPr>
          <w:b/>
          <w:sz w:val="24"/>
          <w:szCs w:val="24"/>
        </w:rPr>
        <w:t xml:space="preserve">Results: </w:t>
      </w:r>
      <w:r w:rsidR="003070D2">
        <w:rPr>
          <w:bCs/>
          <w:sz w:val="24"/>
          <w:szCs w:val="24"/>
        </w:rPr>
        <w:t xml:space="preserve">Depressed adolescents </w:t>
      </w:r>
      <w:r w:rsidR="00B52723">
        <w:rPr>
          <w:bCs/>
          <w:sz w:val="24"/>
          <w:szCs w:val="24"/>
        </w:rPr>
        <w:t xml:space="preserve">had </w:t>
      </w:r>
      <w:ins w:id="10" w:author="Camp, Chris" w:date="2022-12-16T11:39:00Z">
        <w:r w:rsidR="00F83DB8">
          <w:rPr>
            <w:bCs/>
            <w:sz w:val="24"/>
            <w:szCs w:val="24"/>
          </w:rPr>
          <w:t xml:space="preserve">marginally </w:t>
        </w:r>
      </w:ins>
      <w:r w:rsidR="00B52723">
        <w:rPr>
          <w:bCs/>
          <w:sz w:val="24"/>
          <w:szCs w:val="24"/>
        </w:rPr>
        <w:t>higher mean ICC</w:t>
      </w:r>
      <w:r w:rsidR="00A151AB">
        <w:rPr>
          <w:bCs/>
          <w:sz w:val="24"/>
          <w:szCs w:val="24"/>
        </w:rPr>
        <w:t xml:space="preserve"> </w:t>
      </w:r>
      <w:r w:rsidR="00A151AB">
        <w:rPr>
          <w:sz w:val="24"/>
          <w:szCs w:val="24"/>
        </w:rPr>
        <w:t>(</w:t>
      </w:r>
      <w:proofErr w:type="spellStart"/>
      <w:r w:rsidR="00A340B3">
        <w:rPr>
          <w:sz w:val="24"/>
          <w:szCs w:val="24"/>
        </w:rPr>
        <w:t>μ</w:t>
      </w:r>
      <w:r w:rsidR="00A340B3">
        <w:rPr>
          <w:sz w:val="24"/>
          <w:szCs w:val="24"/>
          <w:vertAlign w:val="subscript"/>
        </w:rPr>
        <w:t>MDD</w:t>
      </w:r>
      <w:proofErr w:type="spellEnd"/>
      <w:r w:rsidR="00A340B3">
        <w:rPr>
          <w:sz w:val="24"/>
          <w:szCs w:val="24"/>
        </w:rPr>
        <w:t xml:space="preserve">=0.34, 95% CI=0.27–0.42; </w:t>
      </w:r>
      <w:proofErr w:type="spellStart"/>
      <w:r w:rsidR="00A340B3">
        <w:rPr>
          <w:sz w:val="24"/>
          <w:szCs w:val="24"/>
        </w:rPr>
        <w:t>μ</w:t>
      </w:r>
      <w:r w:rsidR="00A340B3">
        <w:rPr>
          <w:sz w:val="24"/>
          <w:szCs w:val="24"/>
          <w:vertAlign w:val="subscript"/>
        </w:rPr>
        <w:t>HV</w:t>
      </w:r>
      <w:proofErr w:type="spellEnd"/>
      <w:r w:rsidR="00A340B3">
        <w:rPr>
          <w:sz w:val="24"/>
          <w:szCs w:val="24"/>
        </w:rPr>
        <w:t>=0.24, 95% CI=0.17–0.31)</w:t>
      </w:r>
      <w:r w:rsidR="00B52723">
        <w:rPr>
          <w:sz w:val="24"/>
          <w:szCs w:val="24"/>
        </w:rPr>
        <w:t xml:space="preserve">, but </w:t>
      </w:r>
      <w:del w:id="11" w:author="Camp, Chris" w:date="2022-12-16T11:39:00Z">
        <w:r w:rsidR="000C5C07">
          <w:rPr>
            <w:bCs/>
            <w:sz w:val="24"/>
            <w:szCs w:val="24"/>
          </w:rPr>
          <w:delText xml:space="preserve">this </w:delText>
        </w:r>
        <w:r w:rsidR="00117AD3">
          <w:rPr>
            <w:bCs/>
            <w:sz w:val="24"/>
            <w:szCs w:val="24"/>
          </w:rPr>
          <w:delText>difference</w:delText>
        </w:r>
        <w:r w:rsidR="000C5C07">
          <w:rPr>
            <w:bCs/>
            <w:sz w:val="24"/>
            <w:szCs w:val="24"/>
          </w:rPr>
          <w:delText xml:space="preserve"> was small</w:delText>
        </w:r>
        <w:r w:rsidR="00570A75">
          <w:rPr>
            <w:bCs/>
            <w:sz w:val="24"/>
            <w:szCs w:val="24"/>
          </w:rPr>
          <w:delText>,</w:delText>
        </w:r>
        <w:r w:rsidR="000C5C07">
          <w:rPr>
            <w:bCs/>
            <w:sz w:val="24"/>
            <w:szCs w:val="24"/>
          </w:rPr>
          <w:delText xml:space="preserve"> and </w:delText>
        </w:r>
      </w:del>
      <w:r w:rsidR="000C5C07">
        <w:rPr>
          <w:bCs/>
          <w:sz w:val="24"/>
          <w:szCs w:val="24"/>
        </w:rPr>
        <w:t>both</w:t>
      </w:r>
      <w:r w:rsidR="003070D2">
        <w:rPr>
          <w:bCs/>
          <w:sz w:val="24"/>
          <w:szCs w:val="24"/>
        </w:rPr>
        <w:t xml:space="preserve"> groups had </w:t>
      </w:r>
      <w:r w:rsidR="001D1CD7">
        <w:rPr>
          <w:bCs/>
          <w:sz w:val="24"/>
          <w:szCs w:val="24"/>
        </w:rPr>
        <w:t>poor average ICCs</w:t>
      </w:r>
      <w:r w:rsidR="00A151AB">
        <w:rPr>
          <w:bCs/>
          <w:sz w:val="24"/>
          <w:szCs w:val="24"/>
        </w:rPr>
        <w:t xml:space="preserve"> (&lt;0.4)</w:t>
      </w:r>
      <w:r w:rsidR="001D1CD7">
        <w:rPr>
          <w:bCs/>
          <w:sz w:val="24"/>
          <w:szCs w:val="24"/>
        </w:rPr>
        <w:t xml:space="preserve">. </w:t>
      </w:r>
      <w:r w:rsidR="00132C81">
        <w:rPr>
          <w:bCs/>
          <w:sz w:val="24"/>
          <w:szCs w:val="24"/>
        </w:rPr>
        <w:t>F</w:t>
      </w:r>
      <w:r w:rsidR="00617306">
        <w:rPr>
          <w:bCs/>
          <w:sz w:val="24"/>
          <w:szCs w:val="24"/>
        </w:rPr>
        <w:t>ingerprinting</w:t>
      </w:r>
      <w:r w:rsidR="00132C81">
        <w:rPr>
          <w:bCs/>
          <w:sz w:val="24"/>
          <w:szCs w:val="24"/>
        </w:rPr>
        <w:t xml:space="preserve"> </w:t>
      </w:r>
      <w:r w:rsidR="00A923AA">
        <w:rPr>
          <w:bCs/>
          <w:sz w:val="24"/>
          <w:szCs w:val="24"/>
        </w:rPr>
        <w:t xml:space="preserve">was greater than chance and </w:t>
      </w:r>
      <w:r w:rsidR="00132C81">
        <w:rPr>
          <w:bCs/>
          <w:sz w:val="24"/>
          <w:szCs w:val="24"/>
        </w:rPr>
        <w:t>did not differ between groups</w:t>
      </w:r>
      <w:r w:rsidR="00214E4B">
        <w:rPr>
          <w:bCs/>
          <w:sz w:val="24"/>
          <w:szCs w:val="24"/>
        </w:rPr>
        <w:t xml:space="preserve"> </w:t>
      </w:r>
      <w:r w:rsidR="00214E4B">
        <w:rPr>
          <w:sz w:val="24"/>
          <w:szCs w:val="24"/>
        </w:rPr>
        <w:t>(FI</w:t>
      </w:r>
      <w:r w:rsidR="00214E4B">
        <w:rPr>
          <w:sz w:val="24"/>
          <w:szCs w:val="24"/>
          <w:vertAlign w:val="subscript"/>
        </w:rPr>
        <w:t>HV</w:t>
      </w:r>
      <w:r w:rsidR="00214E4B">
        <w:rPr>
          <w:sz w:val="24"/>
          <w:szCs w:val="24"/>
        </w:rPr>
        <w:t xml:space="preserve"> = 0.53; FI</w:t>
      </w:r>
      <w:r w:rsidR="00214E4B">
        <w:rPr>
          <w:sz w:val="24"/>
          <w:szCs w:val="24"/>
          <w:vertAlign w:val="subscript"/>
        </w:rPr>
        <w:t>MDD</w:t>
      </w:r>
      <w:r w:rsidR="00214E4B">
        <w:rPr>
          <w:sz w:val="24"/>
          <w:szCs w:val="24"/>
        </w:rPr>
        <w:t xml:space="preserve"> = 0.45; </w:t>
      </w:r>
      <w:r w:rsidR="00B21128">
        <w:rPr>
          <w:sz w:val="24"/>
          <w:szCs w:val="24"/>
        </w:rPr>
        <w:t>Poisson test</w:t>
      </w:r>
      <w:r w:rsidR="00E5569A">
        <w:rPr>
          <w:sz w:val="24"/>
          <w:szCs w:val="24"/>
        </w:rPr>
        <w:t>s</w:t>
      </w:r>
      <w:r w:rsidR="00B21128">
        <w:rPr>
          <w:sz w:val="24"/>
          <w:szCs w:val="24"/>
        </w:rPr>
        <w:t xml:space="preserve"> </w:t>
      </w:r>
      <w:r w:rsidR="00214E4B">
        <w:rPr>
          <w:i/>
          <w:iCs/>
          <w:spacing w:val="-2"/>
          <w:sz w:val="24"/>
          <w:szCs w:val="24"/>
        </w:rPr>
        <w:t>p</w:t>
      </w:r>
      <w:r w:rsidR="00214E4B">
        <w:rPr>
          <w:spacing w:val="-2"/>
          <w:sz w:val="24"/>
          <w:szCs w:val="24"/>
        </w:rPr>
        <w:t xml:space="preserve"> &lt; .001)</w:t>
      </w:r>
      <w:r w:rsidR="00A923AA">
        <w:rPr>
          <w:spacing w:val="-2"/>
          <w:sz w:val="24"/>
          <w:szCs w:val="24"/>
        </w:rPr>
        <w:t>.</w:t>
      </w:r>
      <w:r w:rsidR="0068327F">
        <w:rPr>
          <w:spacing w:val="-2"/>
          <w:sz w:val="24"/>
          <w:szCs w:val="24"/>
        </w:rPr>
        <w:t xml:space="preserve"> D</w:t>
      </w:r>
      <w:r w:rsidR="00214E4B">
        <w:rPr>
          <w:bCs/>
          <w:sz w:val="24"/>
          <w:szCs w:val="24"/>
        </w:rPr>
        <w:t xml:space="preserve">iscriminability </w:t>
      </w:r>
      <w:r w:rsidR="00132C81">
        <w:rPr>
          <w:bCs/>
          <w:sz w:val="24"/>
          <w:szCs w:val="24"/>
        </w:rPr>
        <w:t xml:space="preserve">indicated </w:t>
      </w:r>
      <w:r w:rsidR="00B00750">
        <w:rPr>
          <w:bCs/>
          <w:sz w:val="24"/>
          <w:szCs w:val="24"/>
        </w:rPr>
        <w:t xml:space="preserve">high multivariate reliability in both groups </w:t>
      </w:r>
      <w:r w:rsidR="00A97435" w:rsidRPr="001F45E9">
        <w:rPr>
          <w:sz w:val="24"/>
          <w:szCs w:val="24"/>
        </w:rPr>
        <w:t>(</w:t>
      </w:r>
      <w:proofErr w:type="spellStart"/>
      <w:r w:rsidR="00A97435" w:rsidRPr="0087778D">
        <w:rPr>
          <w:i/>
          <w:iCs/>
          <w:sz w:val="24"/>
          <w:szCs w:val="24"/>
        </w:rPr>
        <w:t>Discr</w:t>
      </w:r>
      <w:r w:rsidR="00A97435" w:rsidRPr="0087778D">
        <w:rPr>
          <w:sz w:val="24"/>
          <w:szCs w:val="24"/>
          <w:vertAlign w:val="subscript"/>
        </w:rPr>
        <w:t>HV</w:t>
      </w:r>
      <w:proofErr w:type="spellEnd"/>
      <w:r w:rsidR="00A97435">
        <w:rPr>
          <w:sz w:val="24"/>
          <w:szCs w:val="24"/>
        </w:rPr>
        <w:t xml:space="preserve"> = 0.75; </w:t>
      </w:r>
      <w:proofErr w:type="spellStart"/>
      <w:r w:rsidR="00A97435" w:rsidRPr="0087778D">
        <w:rPr>
          <w:i/>
          <w:iCs/>
          <w:sz w:val="24"/>
          <w:szCs w:val="24"/>
        </w:rPr>
        <w:t>Discr</w:t>
      </w:r>
      <w:r w:rsidR="00A97435" w:rsidRPr="0087778D">
        <w:rPr>
          <w:sz w:val="24"/>
          <w:szCs w:val="24"/>
          <w:vertAlign w:val="subscript"/>
        </w:rPr>
        <w:t>MDD</w:t>
      </w:r>
      <w:proofErr w:type="spellEnd"/>
      <w:r w:rsidR="00A97435">
        <w:rPr>
          <w:sz w:val="24"/>
          <w:szCs w:val="24"/>
        </w:rPr>
        <w:t xml:space="preserve"> = 0.76; </w:t>
      </w:r>
      <w:r w:rsidR="00BF355F">
        <w:rPr>
          <w:sz w:val="24"/>
          <w:szCs w:val="24"/>
        </w:rPr>
        <w:t xml:space="preserve">permutation tests </w:t>
      </w:r>
      <w:r w:rsidR="00A97435">
        <w:rPr>
          <w:i/>
          <w:iCs/>
          <w:sz w:val="24"/>
          <w:szCs w:val="24"/>
        </w:rPr>
        <w:t>p</w:t>
      </w:r>
      <w:r w:rsidR="00A97435">
        <w:rPr>
          <w:sz w:val="24"/>
          <w:szCs w:val="24"/>
        </w:rPr>
        <w:t xml:space="preserve"> &lt; .01</w:t>
      </w:r>
      <w:r w:rsidR="00A97435" w:rsidRPr="001F45E9">
        <w:rPr>
          <w:sz w:val="24"/>
          <w:szCs w:val="24"/>
        </w:rPr>
        <w:t>)</w:t>
      </w:r>
      <w:r w:rsidR="005778A2">
        <w:rPr>
          <w:sz w:val="24"/>
          <w:szCs w:val="24"/>
        </w:rPr>
        <w:t>, comparable</w:t>
      </w:r>
      <w:r w:rsidR="00337310">
        <w:rPr>
          <w:sz w:val="24"/>
          <w:szCs w:val="24"/>
        </w:rPr>
        <w:t xml:space="preserve"> </w:t>
      </w:r>
      <w:r w:rsidR="005778A2">
        <w:rPr>
          <w:sz w:val="24"/>
          <w:szCs w:val="24"/>
        </w:rPr>
        <w:t>to a univariate ICC of 0.83</w:t>
      </w:r>
      <w:r w:rsidR="00F63982">
        <w:rPr>
          <w:spacing w:val="-2"/>
          <w:sz w:val="24"/>
          <w:szCs w:val="24"/>
        </w:rPr>
        <w:t xml:space="preserve">. </w:t>
      </w:r>
      <w:r w:rsidR="008A75F7">
        <w:rPr>
          <w:spacing w:val="-2"/>
          <w:sz w:val="24"/>
          <w:szCs w:val="24"/>
        </w:rPr>
        <w:t>Neither univariate nor multivariate r</w:t>
      </w:r>
      <w:r w:rsidR="00FC41E0">
        <w:rPr>
          <w:spacing w:val="-2"/>
          <w:sz w:val="24"/>
          <w:szCs w:val="24"/>
        </w:rPr>
        <w:t>eliability was associated with symptom</w:t>
      </w:r>
      <w:r w:rsidR="00F25397">
        <w:rPr>
          <w:spacing w:val="-2"/>
          <w:sz w:val="24"/>
          <w:szCs w:val="24"/>
        </w:rPr>
        <w:t xml:space="preserve"> </w:t>
      </w:r>
      <w:r w:rsidR="003D09BC">
        <w:rPr>
          <w:spacing w:val="-2"/>
          <w:sz w:val="24"/>
          <w:szCs w:val="24"/>
        </w:rPr>
        <w:t>severity</w:t>
      </w:r>
      <w:r w:rsidR="00FC41E0">
        <w:rPr>
          <w:spacing w:val="-2"/>
          <w:sz w:val="24"/>
          <w:szCs w:val="24"/>
        </w:rPr>
        <w:t xml:space="preserve"> or </w:t>
      </w:r>
      <w:r w:rsidR="00863942">
        <w:rPr>
          <w:spacing w:val="-2"/>
          <w:sz w:val="24"/>
          <w:szCs w:val="24"/>
        </w:rPr>
        <w:t>edge-level</w:t>
      </w:r>
      <w:r w:rsidR="0090498E">
        <w:rPr>
          <w:spacing w:val="-2"/>
          <w:sz w:val="24"/>
          <w:szCs w:val="24"/>
        </w:rPr>
        <w:t xml:space="preserve"> effect size</w:t>
      </w:r>
      <w:r w:rsidR="00863942">
        <w:rPr>
          <w:spacing w:val="-2"/>
          <w:sz w:val="24"/>
          <w:szCs w:val="24"/>
        </w:rPr>
        <w:t xml:space="preserve"> of group differences</w:t>
      </w:r>
      <w:r w:rsidR="0090498E">
        <w:rPr>
          <w:spacing w:val="-2"/>
          <w:sz w:val="24"/>
          <w:szCs w:val="24"/>
        </w:rPr>
        <w:t xml:space="preserve">. </w:t>
      </w:r>
      <w:r w:rsidR="00F25397">
        <w:rPr>
          <w:b/>
          <w:bCs/>
          <w:spacing w:val="-2"/>
          <w:sz w:val="24"/>
          <w:szCs w:val="24"/>
        </w:rPr>
        <w:t>Conclusions</w:t>
      </w:r>
      <w:r w:rsidR="0090498E">
        <w:rPr>
          <w:b/>
          <w:bCs/>
          <w:spacing w:val="-2"/>
          <w:sz w:val="24"/>
          <w:szCs w:val="24"/>
        </w:rPr>
        <w:t xml:space="preserve">: </w:t>
      </w:r>
      <w:r w:rsidR="001E3CC0">
        <w:rPr>
          <w:spacing w:val="-2"/>
          <w:sz w:val="24"/>
          <w:szCs w:val="24"/>
        </w:rPr>
        <w:t>Overall, w</w:t>
      </w:r>
      <w:r w:rsidR="0090498E">
        <w:rPr>
          <w:spacing w:val="-2"/>
          <w:sz w:val="24"/>
          <w:szCs w:val="24"/>
        </w:rPr>
        <w:t>e find little evidence for a</w:t>
      </w:r>
      <w:r w:rsidR="00FC41E0">
        <w:rPr>
          <w:spacing w:val="-2"/>
          <w:sz w:val="24"/>
          <w:szCs w:val="24"/>
        </w:rPr>
        <w:t xml:space="preserve"> relationship between depression and reliability</w:t>
      </w:r>
      <w:r w:rsidR="00666C5A">
        <w:rPr>
          <w:spacing w:val="-2"/>
          <w:sz w:val="24"/>
          <w:szCs w:val="24"/>
        </w:rPr>
        <w:t xml:space="preserve"> of functional connectivity</w:t>
      </w:r>
      <w:r w:rsidR="005B595E">
        <w:rPr>
          <w:spacing w:val="-2"/>
          <w:sz w:val="24"/>
          <w:szCs w:val="24"/>
        </w:rPr>
        <w:t xml:space="preserve"> in adolescence</w:t>
      </w:r>
      <w:r w:rsidR="00FC41E0">
        <w:rPr>
          <w:spacing w:val="-2"/>
          <w:sz w:val="24"/>
          <w:szCs w:val="24"/>
        </w:rPr>
        <w:t>.</w:t>
      </w:r>
      <w:r w:rsidR="001F3A28">
        <w:rPr>
          <w:spacing w:val="-2"/>
          <w:sz w:val="24"/>
          <w:szCs w:val="24"/>
        </w:rPr>
        <w:t xml:space="preserve"> </w:t>
      </w:r>
      <w:ins w:id="12" w:author="Camp, Chris" w:date="2022-12-16T11:39:00Z">
        <w:r w:rsidR="00F83DB8">
          <w:rPr>
            <w:spacing w:val="-2"/>
            <w:sz w:val="24"/>
            <w:szCs w:val="24"/>
          </w:rPr>
          <w:t xml:space="preserve">These findings suggest that </w:t>
        </w:r>
        <w:r w:rsidR="002171F8">
          <w:rPr>
            <w:spacing w:val="-2"/>
            <w:sz w:val="24"/>
            <w:szCs w:val="24"/>
          </w:rPr>
          <w:t>biomarker identification in</w:t>
        </w:r>
        <w:r w:rsidR="00F83DB8">
          <w:rPr>
            <w:spacing w:val="-2"/>
            <w:sz w:val="24"/>
            <w:szCs w:val="24"/>
          </w:rPr>
          <w:t xml:space="preserve"> depression is not limited </w:t>
        </w:r>
        <w:r w:rsidR="002171F8">
          <w:rPr>
            <w:spacing w:val="-2"/>
            <w:sz w:val="24"/>
            <w:szCs w:val="24"/>
          </w:rPr>
          <w:t>due to</w:t>
        </w:r>
        <w:r w:rsidR="00F83DB8">
          <w:rPr>
            <w:spacing w:val="-2"/>
            <w:sz w:val="24"/>
            <w:szCs w:val="24"/>
          </w:rPr>
          <w:t xml:space="preserve"> reliability relative to healthy </w:t>
        </w:r>
        <w:r w:rsidR="002171F8">
          <w:rPr>
            <w:spacing w:val="-2"/>
            <w:sz w:val="24"/>
            <w:szCs w:val="24"/>
          </w:rPr>
          <w:t>samples and</w:t>
        </w:r>
      </w:ins>
      <w:del w:id="13" w:author="Camp, Chris" w:date="2022-12-16T11:39:00Z">
        <w:r w:rsidR="00AF58A8">
          <w:rPr>
            <w:spacing w:val="-2"/>
            <w:sz w:val="24"/>
            <w:szCs w:val="24"/>
          </w:rPr>
          <w:delText>Healthy</w:delText>
        </w:r>
        <w:r w:rsidR="005B595E">
          <w:rPr>
            <w:spacing w:val="-2"/>
            <w:sz w:val="24"/>
            <w:szCs w:val="24"/>
          </w:rPr>
          <w:delText xml:space="preserve"> and depressed adolescents </w:delText>
        </w:r>
        <w:r w:rsidR="00AF58A8">
          <w:rPr>
            <w:spacing w:val="-2"/>
            <w:sz w:val="24"/>
            <w:szCs w:val="24"/>
          </w:rPr>
          <w:delText xml:space="preserve">had similarly poor univariate reliability and high multivariate reliability. </w:delText>
        </w:r>
        <w:r w:rsidR="001F3A28">
          <w:rPr>
            <w:spacing w:val="-2"/>
            <w:sz w:val="24"/>
            <w:szCs w:val="24"/>
          </w:rPr>
          <w:delText>These findings</w:delText>
        </w:r>
      </w:del>
      <w:r w:rsidR="001F3A28">
        <w:rPr>
          <w:spacing w:val="-2"/>
          <w:sz w:val="24"/>
          <w:szCs w:val="24"/>
        </w:rPr>
        <w:t xml:space="preserve"> support the shift towards multivariate analysis for improved power and reliability. </w:t>
      </w:r>
    </w:p>
    <w:p w14:paraId="438EB50C" w14:textId="77777777" w:rsidR="00F8044D" w:rsidRPr="00F8044D" w:rsidRDefault="00F8044D" w:rsidP="006833D5">
      <w:pPr>
        <w:pStyle w:val="BodyText"/>
        <w:rPr>
          <w:bCs/>
          <w:sz w:val="24"/>
          <w:szCs w:val="24"/>
        </w:rPr>
      </w:pPr>
    </w:p>
    <w:p w14:paraId="1DD29002" w14:textId="77777777" w:rsidR="002461EE" w:rsidRPr="001F45E9" w:rsidRDefault="005664D9" w:rsidP="006833D5">
      <w:pPr>
        <w:pStyle w:val="BodyText"/>
        <w:rPr>
          <w:sz w:val="24"/>
          <w:szCs w:val="24"/>
        </w:rPr>
      </w:pPr>
      <w:r w:rsidRPr="001F45E9">
        <w:rPr>
          <w:spacing w:val="-2"/>
          <w:sz w:val="24"/>
          <w:szCs w:val="24"/>
        </w:rPr>
        <w:t>Keywords:</w:t>
      </w:r>
    </w:p>
    <w:p w14:paraId="1DD29003" w14:textId="3515E5D6" w:rsidR="002461EE" w:rsidRPr="001F45E9" w:rsidRDefault="002C4074" w:rsidP="006833D5">
      <w:pPr>
        <w:rPr>
          <w:szCs w:val="24"/>
        </w:rPr>
        <w:sectPr w:rsidR="002461EE" w:rsidRPr="001F45E9" w:rsidSect="00F3339E">
          <w:headerReference w:type="default" r:id="rId11"/>
          <w:footerReference w:type="default" r:id="rId12"/>
          <w:type w:val="continuous"/>
          <w:pgSz w:w="12240" w:h="15840"/>
          <w:pgMar w:top="1440" w:right="1440" w:bottom="1440" w:left="1440" w:header="720" w:footer="720" w:gutter="0"/>
          <w:cols w:space="720"/>
          <w:docGrid w:linePitch="326"/>
        </w:sectPr>
      </w:pPr>
      <w:r>
        <w:rPr>
          <w:szCs w:val="24"/>
        </w:rPr>
        <w:t xml:space="preserve">fMRI, functional connectivity, </w:t>
      </w:r>
      <w:r w:rsidR="002771C7">
        <w:rPr>
          <w:szCs w:val="24"/>
        </w:rPr>
        <w:t>test-retest reliability, psychiatry, major depressive disorder, development</w:t>
      </w:r>
      <w:r w:rsidR="003C7E5F">
        <w:rPr>
          <w:szCs w:val="24"/>
        </w:rPr>
        <w:t>, adolescents</w:t>
      </w:r>
    </w:p>
    <w:p w14:paraId="1DD29004" w14:textId="77777777"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lastRenderedPageBreak/>
        <w:t>INTRODUCTION</w:t>
      </w:r>
    </w:p>
    <w:p w14:paraId="4A1BA738" w14:textId="51E444DF" w:rsidR="00007995" w:rsidRDefault="0016777D" w:rsidP="000542D3">
      <w:pPr>
        <w:pStyle w:val="BodyText"/>
        <w:spacing w:line="249" w:lineRule="auto"/>
        <w:rPr>
          <w:sz w:val="24"/>
          <w:szCs w:val="24"/>
        </w:rPr>
      </w:pPr>
      <w:r w:rsidRPr="0016777D">
        <w:rPr>
          <w:sz w:val="24"/>
          <w:szCs w:val="24"/>
        </w:rPr>
        <w:t xml:space="preserve">One of the foremost goals of neuroimaging work in psychiatry is to </w:t>
      </w:r>
      <w:r w:rsidR="005E09F7">
        <w:rPr>
          <w:sz w:val="24"/>
          <w:szCs w:val="24"/>
        </w:rPr>
        <w:t>identify</w:t>
      </w:r>
      <w:r w:rsidRPr="0016777D">
        <w:rPr>
          <w:sz w:val="24"/>
          <w:szCs w:val="24"/>
        </w:rPr>
        <w:t xml:space="preserve"> the brain correlates of psychiatric illnesses. </w:t>
      </w:r>
      <w:r w:rsidR="00007995" w:rsidRPr="001F45E9">
        <w:rPr>
          <w:sz w:val="24"/>
          <w:szCs w:val="24"/>
        </w:rPr>
        <w:t xml:space="preserve">However, </w:t>
      </w:r>
      <w:r w:rsidR="00600325">
        <w:rPr>
          <w:sz w:val="24"/>
          <w:szCs w:val="24"/>
        </w:rPr>
        <w:t xml:space="preserve">a major barrier to </w:t>
      </w:r>
      <w:r w:rsidR="002903CF">
        <w:rPr>
          <w:sz w:val="24"/>
          <w:szCs w:val="24"/>
        </w:rPr>
        <w:t>this</w:t>
      </w:r>
      <w:r w:rsidR="00600325">
        <w:rPr>
          <w:sz w:val="24"/>
          <w:szCs w:val="24"/>
        </w:rPr>
        <w:t xml:space="preserve"> is</w:t>
      </w:r>
      <w:r w:rsidR="00007995" w:rsidRPr="001F45E9">
        <w:rPr>
          <w:sz w:val="24"/>
          <w:szCs w:val="24"/>
        </w:rPr>
        <w:t xml:space="preserve"> the </w:t>
      </w:r>
      <w:r w:rsidR="00007995">
        <w:rPr>
          <w:sz w:val="24"/>
          <w:szCs w:val="24"/>
        </w:rPr>
        <w:t>reproducibility</w:t>
      </w:r>
      <w:r w:rsidR="00007995" w:rsidRPr="001F45E9">
        <w:rPr>
          <w:sz w:val="24"/>
          <w:szCs w:val="24"/>
        </w:rPr>
        <w:t xml:space="preserve"> </w:t>
      </w:r>
      <w:r w:rsidR="00007995">
        <w:rPr>
          <w:sz w:val="24"/>
          <w:szCs w:val="24"/>
        </w:rPr>
        <w:t xml:space="preserve">of </w:t>
      </w:r>
      <w:r w:rsidR="00007995" w:rsidRPr="001F45E9">
        <w:rPr>
          <w:sz w:val="24"/>
          <w:szCs w:val="24"/>
        </w:rPr>
        <w:t>neuroimaging findings.</w:t>
      </w:r>
      <w:r w:rsidR="00007995" w:rsidRPr="001F45E9">
        <w:rPr>
          <w:spacing w:val="23"/>
          <w:sz w:val="24"/>
          <w:szCs w:val="24"/>
        </w:rPr>
        <w:t xml:space="preserve"> </w:t>
      </w:r>
      <w:r w:rsidR="00007995" w:rsidRPr="001F45E9">
        <w:rPr>
          <w:sz w:val="24"/>
          <w:szCs w:val="24"/>
        </w:rPr>
        <w:t xml:space="preserve">The </w:t>
      </w:r>
      <w:r w:rsidR="00007995">
        <w:rPr>
          <w:sz w:val="24"/>
          <w:szCs w:val="24"/>
        </w:rPr>
        <w:t>“</w:t>
      </w:r>
      <w:r w:rsidR="00007995" w:rsidRPr="001F45E9">
        <w:rPr>
          <w:sz w:val="24"/>
          <w:szCs w:val="24"/>
        </w:rPr>
        <w:t xml:space="preserve">replication crisis” has highlighted the difficulty of </w:t>
      </w:r>
      <w:r w:rsidR="00C4745D" w:rsidRPr="001F45E9">
        <w:rPr>
          <w:sz w:val="24"/>
          <w:szCs w:val="24"/>
        </w:rPr>
        <w:t>reproducing</w:t>
      </w:r>
      <w:r w:rsidR="00C4745D">
        <w:rPr>
          <w:sz w:val="24"/>
          <w:szCs w:val="24"/>
        </w:rPr>
        <w:t xml:space="preserve"> </w:t>
      </w:r>
      <w:r w:rsidR="00C4745D" w:rsidRPr="001F45E9">
        <w:rPr>
          <w:sz w:val="24"/>
          <w:szCs w:val="24"/>
        </w:rPr>
        <w:t>underpowered</w:t>
      </w:r>
      <w:r w:rsidR="00007995" w:rsidRPr="001F45E9">
        <w:rPr>
          <w:sz w:val="24"/>
          <w:szCs w:val="24"/>
        </w:rPr>
        <w:t xml:space="preserve"> neuroimaging results</w:t>
      </w:r>
      <w:r w:rsidR="000720DD">
        <w:rPr>
          <w:sz w:val="24"/>
          <w:szCs w:val="24"/>
        </w:rPr>
        <w:t>, especially from functional magnetic resonance imaging (fMRI)</w:t>
      </w:r>
      <w:r w:rsidR="00007995" w:rsidRPr="001F45E9">
        <w:rPr>
          <w:sz w:val="24"/>
          <w:szCs w:val="24"/>
        </w:rPr>
        <w:t>. This lack of power is inseparable from the reliability of the data</w:t>
      </w:r>
      <w:r w:rsidR="00007995">
        <w:rPr>
          <w:sz w:val="24"/>
          <w:szCs w:val="24"/>
        </w:rPr>
        <w:t>.</w:t>
      </w:r>
      <w:r w:rsidR="00007995" w:rsidRPr="001F45E9">
        <w:rPr>
          <w:sz w:val="24"/>
          <w:szCs w:val="24"/>
        </w:rPr>
        <w:t xml:space="preserve"> </w:t>
      </w:r>
      <w:r w:rsidR="00007995">
        <w:rPr>
          <w:sz w:val="24"/>
          <w:szCs w:val="24"/>
        </w:rPr>
        <w:t>R</w:t>
      </w:r>
      <w:r w:rsidR="00007995" w:rsidRPr="001F45E9">
        <w:rPr>
          <w:sz w:val="24"/>
          <w:szCs w:val="24"/>
        </w:rPr>
        <w:t xml:space="preserve">eliability </w:t>
      </w:r>
      <w:r w:rsidR="00007995" w:rsidRPr="001F45E9">
        <w:rPr>
          <w:spacing w:val="-2"/>
          <w:sz w:val="24"/>
          <w:szCs w:val="24"/>
        </w:rPr>
        <w:t>places</w:t>
      </w:r>
      <w:r w:rsidR="00007995" w:rsidRPr="001F45E9">
        <w:rPr>
          <w:spacing w:val="-6"/>
          <w:sz w:val="24"/>
          <w:szCs w:val="24"/>
        </w:rPr>
        <w:t xml:space="preserve"> </w:t>
      </w:r>
      <w:r w:rsidR="00007995" w:rsidRPr="001F45E9">
        <w:rPr>
          <w:spacing w:val="-2"/>
          <w:sz w:val="24"/>
          <w:szCs w:val="24"/>
        </w:rPr>
        <w:t>an</w:t>
      </w:r>
      <w:r w:rsidR="00007995" w:rsidRPr="001F45E9">
        <w:rPr>
          <w:spacing w:val="-6"/>
          <w:sz w:val="24"/>
          <w:szCs w:val="24"/>
        </w:rPr>
        <w:t xml:space="preserve"> </w:t>
      </w:r>
      <w:r w:rsidR="00007995" w:rsidRPr="001F45E9">
        <w:rPr>
          <w:spacing w:val="-2"/>
          <w:sz w:val="24"/>
          <w:szCs w:val="24"/>
        </w:rPr>
        <w:t>upper</w:t>
      </w:r>
      <w:r w:rsidR="00007995" w:rsidRPr="001F45E9">
        <w:rPr>
          <w:spacing w:val="-6"/>
          <w:sz w:val="24"/>
          <w:szCs w:val="24"/>
        </w:rPr>
        <w:t xml:space="preserve"> </w:t>
      </w:r>
      <w:r w:rsidR="00007995" w:rsidRPr="001F45E9">
        <w:rPr>
          <w:spacing w:val="-2"/>
          <w:sz w:val="24"/>
          <w:szCs w:val="24"/>
        </w:rPr>
        <w:t>bound</w:t>
      </w:r>
      <w:r w:rsidR="00007995" w:rsidRPr="001F45E9">
        <w:rPr>
          <w:spacing w:val="-6"/>
          <w:sz w:val="24"/>
          <w:szCs w:val="24"/>
        </w:rPr>
        <w:t xml:space="preserve"> </w:t>
      </w:r>
      <w:r w:rsidR="00007995">
        <w:rPr>
          <w:spacing w:val="-2"/>
          <w:sz w:val="24"/>
          <w:szCs w:val="24"/>
        </w:rPr>
        <w:t xml:space="preserve">on </w:t>
      </w:r>
      <w:r w:rsidR="00C4745D">
        <w:rPr>
          <w:spacing w:val="-2"/>
          <w:sz w:val="24"/>
          <w:szCs w:val="24"/>
        </w:rPr>
        <w:t>any</w:t>
      </w:r>
      <w:r w:rsidR="00007995">
        <w:rPr>
          <w:spacing w:val="-2"/>
          <w:sz w:val="24"/>
          <w:szCs w:val="24"/>
        </w:rPr>
        <w:t xml:space="preserve"> observable effect size, </w:t>
      </w:r>
      <w:r w:rsidR="00F76407">
        <w:rPr>
          <w:spacing w:val="-2"/>
          <w:sz w:val="24"/>
          <w:szCs w:val="24"/>
        </w:rPr>
        <w:t>limiting</w:t>
      </w:r>
      <w:r w:rsidR="00DF5A06">
        <w:rPr>
          <w:spacing w:val="-2"/>
          <w:sz w:val="24"/>
          <w:szCs w:val="24"/>
        </w:rPr>
        <w:t xml:space="preserve"> </w:t>
      </w:r>
      <w:r w:rsidR="00007995">
        <w:rPr>
          <w:spacing w:val="-2"/>
          <w:sz w:val="24"/>
          <w:szCs w:val="24"/>
        </w:rPr>
        <w:t xml:space="preserve">statistical power </w:t>
      </w:r>
      <w:r w:rsidR="00007995">
        <w:rPr>
          <w:spacing w:val="-2"/>
          <w:sz w:val="24"/>
          <w:szCs w:val="24"/>
        </w:rPr>
        <w:fldChar w:fldCharType="begin"/>
      </w:r>
      <w:r w:rsidR="007D5ECB">
        <w:rPr>
          <w:spacing w:val="-2"/>
          <w:sz w:val="24"/>
          <w:szCs w:val="24"/>
        </w:rPr>
        <w:instrText xml:space="preserve"> ADDIN ZOTERO_ITEM CSL_CITATION {"citationID":"0rIOJZok","properties":{"formattedCitation":"(Nielson et al., 2020; Zuo et al., 2019)","plainCitation":"(Nielson et al., 2020; Zuo et al., 2019)","noteIndex":0},"citationItems":[{"id":"EJfsIIpj/krF0jhOD","uris":["http://zotero.org/users/5958044/items/HFNFI6DT"],"itemData":{"id":"TbHRWR9s/NTCbcVuv","type":"article-journal","abstract":"Both human and animal studies support the relationship between depression and reward processing abnormalities, giving rise to the expectation that neural signals of these processes may serve as biomarkers or mechanistic treatment targets. Given the great promise of this research line, we scrutinized those findings and the theoretical claims that underlie them. To achieve this, we applied the framework provided by classical work on causality as well as contemporary approaches to prediction. We identified a number of conceptual, practical, and analytical challenges to this line of research and used a preregistered meta-analysis to quantify the longitudinal associations between reward processing abnormalities and depression. We also investigated the impact of measurement error on reported data. We found that reward processing abnormalities do not reach levels that would be useful for clinical prediction, yet the available evidence does not preclude a possible causal role in depression.","container-title":"Biological Psychiatry","DOI":"10.1016/j.biopsych.2020.06.012","ISSN":"0006-3223","journalAbbreviation":"Biological Psychiatry","language":"en","source":"ScienceDirect","title":"Great Expectations: A Critical Review of and Suggestions for the Study of Reward Processing as a Cause and Predictor of Depression","title-short":"Great Expectations","URL":"http://www.sciencedirect.com/science/article/pii/S0006322320317005","author":[{"family":"Nielson","given":"Dylan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Y."},{"family":"Stringaris","given":"Argyris"}],"accessed":{"date-parts":[["2020",10,19]]},"issued":{"date-parts":[["2020",6,17]]}}},{"id":173,"uris":["http://zotero.org/users/5958044/items/GDHHAHGH"],"itemData":{"id":173,"type":"article-journal","abstract":"Neuroscientists are amassing the large-scale datasets needed to study individual differences and identify biomarkers. However, measurement reliability within individual samples is often suboptimal, thereby requiring unnecessarily large samples. We focus our comment on reliability in neuroimaging and provide examples of how the reliability can be increased.","container-title":"Nature Human Behaviour","DOI":"10.1038/s41562-019-0655-x","ISSN":"2397-3374","issue":"8","language":"en","license":"2019 Springer Nature Limited","note":"number: 8\npublisher: Nature Publishing Group","page":"768-771","source":"www.nature.com","title":"Harnessing reliability for neuroscience research","volume":"3","author":[{"family":"Zuo","given":"Xi-Nian"},{"family":"Xu","given":"Ting"},{"family":"Milham","given":"Michael Peter"}],"issued":{"date-parts":[["2019",8]]}}}],"schema":"https://github.com/citation-style-language/schema/raw/master/csl-citation.json"} </w:instrText>
      </w:r>
      <w:r w:rsidR="00007995">
        <w:rPr>
          <w:spacing w:val="-2"/>
          <w:sz w:val="24"/>
          <w:szCs w:val="24"/>
        </w:rPr>
        <w:fldChar w:fldCharType="separate"/>
      </w:r>
      <w:r w:rsidR="00D009AD" w:rsidRPr="00D009AD">
        <w:rPr>
          <w:sz w:val="24"/>
        </w:rPr>
        <w:t xml:space="preserve">(Nielson et al., 2020; </w:t>
      </w:r>
      <w:proofErr w:type="spellStart"/>
      <w:r w:rsidR="00D009AD" w:rsidRPr="00D009AD">
        <w:rPr>
          <w:sz w:val="24"/>
        </w:rPr>
        <w:t>Zuo</w:t>
      </w:r>
      <w:proofErr w:type="spellEnd"/>
      <w:r w:rsidR="00D009AD" w:rsidRPr="00D009AD">
        <w:rPr>
          <w:sz w:val="24"/>
        </w:rPr>
        <w:t xml:space="preserve"> et al., 2019)</w:t>
      </w:r>
      <w:r w:rsidR="00007995">
        <w:rPr>
          <w:spacing w:val="-2"/>
          <w:sz w:val="24"/>
          <w:szCs w:val="24"/>
        </w:rPr>
        <w:fldChar w:fldCharType="end"/>
      </w:r>
      <w:r w:rsidR="00007995" w:rsidRPr="001F45E9">
        <w:rPr>
          <w:spacing w:val="-2"/>
          <w:sz w:val="24"/>
          <w:szCs w:val="24"/>
        </w:rPr>
        <w:t>.</w:t>
      </w:r>
      <w:r w:rsidR="00007995" w:rsidRPr="001F45E9">
        <w:rPr>
          <w:sz w:val="24"/>
          <w:szCs w:val="24"/>
        </w:rPr>
        <w:t xml:space="preserve"> </w:t>
      </w:r>
      <w:r w:rsidR="00007995" w:rsidRPr="001F45E9">
        <w:rPr>
          <w:spacing w:val="-2"/>
          <w:sz w:val="24"/>
          <w:szCs w:val="24"/>
        </w:rPr>
        <w:t>Thus,</w:t>
      </w:r>
      <w:r w:rsidR="00007995" w:rsidRPr="001F45E9">
        <w:rPr>
          <w:spacing w:val="-6"/>
          <w:sz w:val="24"/>
          <w:szCs w:val="24"/>
        </w:rPr>
        <w:t xml:space="preserve"> </w:t>
      </w:r>
      <w:r w:rsidR="00007995" w:rsidRPr="001F45E9">
        <w:rPr>
          <w:spacing w:val="-2"/>
          <w:sz w:val="24"/>
          <w:szCs w:val="24"/>
        </w:rPr>
        <w:t>quantifying</w:t>
      </w:r>
      <w:r w:rsidR="00007995" w:rsidRPr="001F45E9">
        <w:rPr>
          <w:spacing w:val="-6"/>
          <w:sz w:val="24"/>
          <w:szCs w:val="24"/>
        </w:rPr>
        <w:t xml:space="preserve"> </w:t>
      </w:r>
      <w:r w:rsidR="00007995">
        <w:rPr>
          <w:spacing w:val="-2"/>
          <w:sz w:val="24"/>
          <w:szCs w:val="24"/>
        </w:rPr>
        <w:t>“</w:t>
      </w:r>
      <w:r w:rsidR="00007995" w:rsidRPr="001F45E9">
        <w:rPr>
          <w:spacing w:val="-2"/>
          <w:sz w:val="24"/>
          <w:szCs w:val="24"/>
        </w:rPr>
        <w:t xml:space="preserve">test-retest </w:t>
      </w:r>
      <w:r w:rsidR="00007995" w:rsidRPr="001F45E9">
        <w:rPr>
          <w:sz w:val="24"/>
          <w:szCs w:val="24"/>
        </w:rPr>
        <w:t>reliability”</w:t>
      </w:r>
      <w:r w:rsidR="00007995">
        <w:rPr>
          <w:sz w:val="24"/>
          <w:szCs w:val="24"/>
        </w:rPr>
        <w:t>—</w:t>
      </w:r>
      <w:r w:rsidR="00007995" w:rsidRPr="001F45E9">
        <w:rPr>
          <w:sz w:val="24"/>
          <w:szCs w:val="24"/>
        </w:rPr>
        <w:t xml:space="preserve">the </w:t>
      </w:r>
      <w:r w:rsidR="00A56E9F">
        <w:rPr>
          <w:sz w:val="24"/>
          <w:szCs w:val="24"/>
        </w:rPr>
        <w:t>stability of a</w:t>
      </w:r>
      <w:r w:rsidR="00007995" w:rsidRPr="001F45E9">
        <w:rPr>
          <w:sz w:val="24"/>
          <w:szCs w:val="24"/>
        </w:rPr>
        <w:t xml:space="preserve"> measurement over </w:t>
      </w:r>
      <w:r w:rsidR="00A56E9F">
        <w:rPr>
          <w:sz w:val="24"/>
          <w:szCs w:val="24"/>
        </w:rPr>
        <w:t>repeated tests</w:t>
      </w:r>
      <w:r w:rsidR="00007995">
        <w:rPr>
          <w:sz w:val="24"/>
          <w:szCs w:val="24"/>
        </w:rPr>
        <w:t>—is</w:t>
      </w:r>
      <w:r w:rsidR="00007995" w:rsidRPr="001F45E9">
        <w:rPr>
          <w:sz w:val="24"/>
          <w:szCs w:val="24"/>
        </w:rPr>
        <w:t xml:space="preserve"> critical to </w:t>
      </w:r>
      <w:r w:rsidR="00007995">
        <w:rPr>
          <w:sz w:val="24"/>
          <w:szCs w:val="24"/>
        </w:rPr>
        <w:t>interpreting the</w:t>
      </w:r>
      <w:r w:rsidR="00007995" w:rsidRPr="001F45E9">
        <w:rPr>
          <w:sz w:val="24"/>
          <w:szCs w:val="24"/>
        </w:rPr>
        <w:t xml:space="preserve"> </w:t>
      </w:r>
      <w:r w:rsidR="00007995" w:rsidRPr="001F45E9">
        <w:rPr>
          <w:w w:val="95"/>
          <w:sz w:val="24"/>
          <w:szCs w:val="24"/>
        </w:rPr>
        <w:t xml:space="preserve">validity of </w:t>
      </w:r>
      <w:r w:rsidR="00007995">
        <w:rPr>
          <w:w w:val="95"/>
          <w:sz w:val="24"/>
          <w:szCs w:val="24"/>
        </w:rPr>
        <w:t>results</w:t>
      </w:r>
      <w:r w:rsidR="00007995" w:rsidRPr="001F45E9">
        <w:rPr>
          <w:w w:val="95"/>
          <w:sz w:val="24"/>
          <w:szCs w:val="24"/>
        </w:rPr>
        <w:t>.</w:t>
      </w:r>
      <w:r w:rsidR="00007995">
        <w:rPr>
          <w:sz w:val="24"/>
          <w:szCs w:val="24"/>
        </w:rPr>
        <w:t xml:space="preserve"> </w:t>
      </w:r>
    </w:p>
    <w:p w14:paraId="3A4E0CD2" w14:textId="77777777" w:rsidR="000542D3" w:rsidRDefault="000542D3" w:rsidP="000542D3">
      <w:pPr>
        <w:pStyle w:val="BodyText"/>
        <w:spacing w:line="249" w:lineRule="auto"/>
        <w:rPr>
          <w:sz w:val="24"/>
          <w:szCs w:val="24"/>
        </w:rPr>
      </w:pPr>
    </w:p>
    <w:p w14:paraId="21EAECB5" w14:textId="3D32FAB9" w:rsidR="00007995" w:rsidRDefault="00007995" w:rsidP="000542D3">
      <w:pPr>
        <w:pStyle w:val="BodyText"/>
        <w:spacing w:line="249" w:lineRule="auto"/>
        <w:rPr>
          <w:sz w:val="24"/>
          <w:szCs w:val="24"/>
        </w:rPr>
      </w:pPr>
      <w:r>
        <w:rPr>
          <w:sz w:val="24"/>
          <w:szCs w:val="24"/>
        </w:rPr>
        <w:t xml:space="preserve">Nevertheless, quantifying the </w:t>
      </w:r>
      <w:r w:rsidRPr="001F45E9">
        <w:rPr>
          <w:sz w:val="24"/>
          <w:szCs w:val="24"/>
        </w:rPr>
        <w:t>reliability</w:t>
      </w:r>
      <w:r>
        <w:rPr>
          <w:sz w:val="24"/>
          <w:szCs w:val="24"/>
        </w:rPr>
        <w:t xml:space="preserve"> of </w:t>
      </w:r>
      <w:r w:rsidR="000720DD">
        <w:rPr>
          <w:sz w:val="24"/>
          <w:szCs w:val="24"/>
        </w:rPr>
        <w:t>fMRI</w:t>
      </w:r>
      <w:r>
        <w:rPr>
          <w:sz w:val="24"/>
          <w:szCs w:val="24"/>
        </w:rPr>
        <w:t xml:space="preserve"> is complex. </w:t>
      </w:r>
      <w:r w:rsidRPr="001F45E9">
        <w:rPr>
          <w:sz w:val="24"/>
          <w:szCs w:val="24"/>
        </w:rPr>
        <w:t>Longer</w:t>
      </w:r>
      <w:r w:rsidRPr="001F45E9">
        <w:rPr>
          <w:spacing w:val="-12"/>
          <w:sz w:val="24"/>
          <w:szCs w:val="24"/>
        </w:rPr>
        <w:t xml:space="preserve"> </w:t>
      </w:r>
      <w:r w:rsidRPr="001F45E9">
        <w:rPr>
          <w:sz w:val="24"/>
          <w:szCs w:val="24"/>
        </w:rPr>
        <w:t>scans</w:t>
      </w:r>
      <w:r w:rsidRPr="001F45E9">
        <w:rPr>
          <w:spacing w:val="-13"/>
          <w:sz w:val="24"/>
          <w:szCs w:val="24"/>
        </w:rPr>
        <w:t xml:space="preserve"> </w:t>
      </w:r>
      <w:r w:rsidRPr="001F45E9">
        <w:rPr>
          <w:sz w:val="24"/>
          <w:szCs w:val="24"/>
        </w:rPr>
        <w:t>and</w:t>
      </w:r>
      <w:r w:rsidRPr="001F45E9">
        <w:rPr>
          <w:spacing w:val="-12"/>
          <w:sz w:val="24"/>
          <w:szCs w:val="24"/>
        </w:rPr>
        <w:t xml:space="preserve"> </w:t>
      </w:r>
      <w:r w:rsidRPr="001F45E9">
        <w:rPr>
          <w:sz w:val="24"/>
          <w:szCs w:val="24"/>
        </w:rPr>
        <w:t>shorter</w:t>
      </w:r>
      <w:r w:rsidRPr="001F45E9">
        <w:rPr>
          <w:spacing w:val="-13"/>
          <w:sz w:val="24"/>
          <w:szCs w:val="24"/>
        </w:rPr>
        <w:t xml:space="preserve"> </w:t>
      </w:r>
      <w:r w:rsidRPr="001F45E9">
        <w:rPr>
          <w:sz w:val="24"/>
          <w:szCs w:val="24"/>
        </w:rPr>
        <w:t xml:space="preserve">intervals between scans increase reliability, while artifact correction </w:t>
      </w:r>
      <w:r w:rsidR="00A405EB">
        <w:rPr>
          <w:sz w:val="24"/>
          <w:szCs w:val="24"/>
        </w:rPr>
        <w:t xml:space="preserve">can </w:t>
      </w:r>
      <w:r w:rsidRPr="001F45E9">
        <w:rPr>
          <w:sz w:val="24"/>
          <w:szCs w:val="24"/>
        </w:rPr>
        <w:t>decrease it</w:t>
      </w:r>
      <w:r>
        <w:rPr>
          <w:sz w:val="24"/>
          <w:szCs w:val="24"/>
        </w:rPr>
        <w:t>—underscoring</w:t>
      </w:r>
      <w:r w:rsidRPr="001F45E9">
        <w:rPr>
          <w:sz w:val="24"/>
          <w:szCs w:val="24"/>
        </w:rPr>
        <w:t xml:space="preserve"> the separation between validity</w:t>
      </w:r>
      <w:r w:rsidR="00440148">
        <w:rPr>
          <w:sz w:val="24"/>
          <w:szCs w:val="24"/>
        </w:rPr>
        <w:t xml:space="preserve"> a</w:t>
      </w:r>
      <w:r w:rsidRPr="001F45E9">
        <w:rPr>
          <w:sz w:val="24"/>
          <w:szCs w:val="24"/>
        </w:rPr>
        <w:t xml:space="preserve">nd reliability, as </w:t>
      </w:r>
      <w:r>
        <w:rPr>
          <w:sz w:val="24"/>
          <w:szCs w:val="24"/>
        </w:rPr>
        <w:t>noise</w:t>
      </w:r>
      <w:r w:rsidRPr="001F45E9">
        <w:rPr>
          <w:sz w:val="24"/>
          <w:szCs w:val="24"/>
        </w:rPr>
        <w:t xml:space="preserve"> such as motion can be highly reliable</w:t>
      </w:r>
      <w:r>
        <w:rPr>
          <w:sz w:val="24"/>
          <w:szCs w:val="24"/>
        </w:rPr>
        <w:t xml:space="preserve"> </w:t>
      </w:r>
      <w:r w:rsidR="00BE7F42">
        <w:rPr>
          <w:sz w:val="24"/>
          <w:szCs w:val="24"/>
        </w:rPr>
        <w:t>but not a valid measurement</w:t>
      </w:r>
      <w:r w:rsidR="005818E7">
        <w:rPr>
          <w:sz w:val="24"/>
          <w:szCs w:val="24"/>
        </w:rPr>
        <w:t xml:space="preserve"> of cognition </w:t>
      </w:r>
      <w:r>
        <w:rPr>
          <w:sz w:val="24"/>
          <w:szCs w:val="24"/>
        </w:rPr>
        <w:fldChar w:fldCharType="begin"/>
      </w:r>
      <w:r w:rsidR="007D5ECB">
        <w:rPr>
          <w:sz w:val="24"/>
          <w:szCs w:val="24"/>
        </w:rPr>
        <w:instrText xml:space="preserve"> ADDIN ZOTERO_ITEM CSL_CITATION {"citationID":"oZUQDyMb","properties":{"formattedCitation":"(Noble et al., 2021)","plainCitation":"(Noble et al., 2021)","noteIndex":0},"citationItems":[{"id":"EJfsIIpj/KqPnPiPh","uris":["http://zotero.org/users/5958044/items/7AGELKDP"],"itemData":{"id":174,"type":"article-journal","abstract":"The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Pr>
          <w:sz w:val="24"/>
          <w:szCs w:val="24"/>
        </w:rPr>
        <w:fldChar w:fldCharType="separate"/>
      </w:r>
      <w:r w:rsidRPr="005951BE">
        <w:rPr>
          <w:sz w:val="24"/>
        </w:rPr>
        <w:t>(Noble et al., 2021)</w:t>
      </w:r>
      <w:r>
        <w:rPr>
          <w:sz w:val="24"/>
          <w:szCs w:val="24"/>
        </w:rPr>
        <w:fldChar w:fldCharType="end"/>
      </w:r>
      <w:r w:rsidR="001475FF">
        <w:rPr>
          <w:sz w:val="24"/>
          <w:szCs w:val="24"/>
        </w:rPr>
        <w:t xml:space="preserve">. </w:t>
      </w:r>
      <w:r w:rsidR="00FD47B6">
        <w:rPr>
          <w:sz w:val="24"/>
          <w:szCs w:val="24"/>
        </w:rPr>
        <w:t>However, measures must be reliable to be valid</w:t>
      </w:r>
      <w:r w:rsidR="00DC15EA">
        <w:rPr>
          <w:sz w:val="24"/>
          <w:szCs w:val="24"/>
        </w:rPr>
        <w:t xml:space="preserve"> and useful</w:t>
      </w:r>
      <w:r w:rsidR="00FD47B6">
        <w:rPr>
          <w:sz w:val="24"/>
          <w:szCs w:val="24"/>
        </w:rPr>
        <w:t xml:space="preserve">. </w:t>
      </w:r>
      <w:r w:rsidR="006968EE">
        <w:rPr>
          <w:sz w:val="24"/>
          <w:szCs w:val="24"/>
        </w:rPr>
        <w:t xml:space="preserve">Consequently, there have been several efforts to understand the nuance of reliability and its interpretation to optimize our data collection and processing methods. </w:t>
      </w:r>
      <w:r w:rsidR="00FD47B6">
        <w:rPr>
          <w:sz w:val="24"/>
          <w:szCs w:val="24"/>
        </w:rPr>
        <w:t>The</w:t>
      </w:r>
      <w:r w:rsidRPr="001F45E9">
        <w:rPr>
          <w:spacing w:val="-12"/>
          <w:sz w:val="24"/>
          <w:szCs w:val="24"/>
        </w:rPr>
        <w:t xml:space="preserve"> </w:t>
      </w:r>
      <w:r w:rsidRPr="001F45E9">
        <w:rPr>
          <w:sz w:val="24"/>
          <w:szCs w:val="24"/>
        </w:rPr>
        <w:t>measurement</w:t>
      </w:r>
      <w:r w:rsidRPr="001F45E9">
        <w:rPr>
          <w:spacing w:val="-11"/>
          <w:sz w:val="24"/>
          <w:szCs w:val="24"/>
        </w:rPr>
        <w:t xml:space="preserve"> </w:t>
      </w:r>
      <w:r w:rsidRPr="001F45E9">
        <w:rPr>
          <w:sz w:val="24"/>
          <w:szCs w:val="24"/>
        </w:rPr>
        <w:t>of</w:t>
      </w:r>
      <w:r w:rsidRPr="001F45E9">
        <w:rPr>
          <w:spacing w:val="-12"/>
          <w:sz w:val="24"/>
          <w:szCs w:val="24"/>
        </w:rPr>
        <w:t xml:space="preserve"> </w:t>
      </w:r>
      <w:r w:rsidRPr="001F45E9">
        <w:rPr>
          <w:sz w:val="24"/>
          <w:szCs w:val="24"/>
        </w:rPr>
        <w:t>test-retest</w:t>
      </w:r>
      <w:r w:rsidRPr="001F45E9">
        <w:rPr>
          <w:spacing w:val="-12"/>
          <w:sz w:val="24"/>
          <w:szCs w:val="24"/>
        </w:rPr>
        <w:t xml:space="preserve"> </w:t>
      </w:r>
      <w:r w:rsidRPr="001F45E9">
        <w:rPr>
          <w:sz w:val="24"/>
          <w:szCs w:val="24"/>
        </w:rPr>
        <w:t>reliability</w:t>
      </w:r>
      <w:r w:rsidRPr="001F45E9">
        <w:rPr>
          <w:spacing w:val="-12"/>
          <w:sz w:val="24"/>
          <w:szCs w:val="24"/>
        </w:rPr>
        <w:t xml:space="preserve"> </w:t>
      </w:r>
      <w:r w:rsidRPr="001F45E9">
        <w:rPr>
          <w:sz w:val="24"/>
          <w:szCs w:val="24"/>
        </w:rPr>
        <w:t>can</w:t>
      </w:r>
      <w:r w:rsidRPr="001F45E9">
        <w:rPr>
          <w:spacing w:val="-11"/>
          <w:sz w:val="24"/>
          <w:szCs w:val="24"/>
        </w:rPr>
        <w:t xml:space="preserve"> </w:t>
      </w:r>
      <w:r w:rsidRPr="001F45E9">
        <w:rPr>
          <w:sz w:val="24"/>
          <w:szCs w:val="24"/>
        </w:rPr>
        <w:t>be</w:t>
      </w:r>
      <w:r w:rsidRPr="001F45E9">
        <w:rPr>
          <w:spacing w:val="-12"/>
          <w:sz w:val="24"/>
          <w:szCs w:val="24"/>
        </w:rPr>
        <w:t xml:space="preserve"> </w:t>
      </w:r>
      <w:r w:rsidRPr="001F45E9">
        <w:rPr>
          <w:sz w:val="24"/>
          <w:szCs w:val="24"/>
        </w:rPr>
        <w:t>done</w:t>
      </w:r>
      <w:r w:rsidRPr="001F45E9">
        <w:rPr>
          <w:spacing w:val="-12"/>
          <w:sz w:val="24"/>
          <w:szCs w:val="24"/>
        </w:rPr>
        <w:t xml:space="preserve"> </w:t>
      </w:r>
      <w:r w:rsidRPr="001F45E9">
        <w:rPr>
          <w:sz w:val="24"/>
          <w:szCs w:val="24"/>
        </w:rPr>
        <w:t>through</w:t>
      </w:r>
      <w:r w:rsidRPr="001F45E9">
        <w:rPr>
          <w:spacing w:val="-11"/>
          <w:sz w:val="24"/>
          <w:szCs w:val="24"/>
        </w:rPr>
        <w:t xml:space="preserve"> </w:t>
      </w:r>
      <w:r w:rsidRPr="001F45E9">
        <w:rPr>
          <w:sz w:val="24"/>
          <w:szCs w:val="24"/>
        </w:rPr>
        <w:t>different</w:t>
      </w:r>
      <w:r w:rsidRPr="001F45E9">
        <w:rPr>
          <w:spacing w:val="-11"/>
          <w:sz w:val="24"/>
          <w:szCs w:val="24"/>
        </w:rPr>
        <w:t xml:space="preserve"> </w:t>
      </w:r>
      <w:r w:rsidRPr="001F45E9">
        <w:rPr>
          <w:sz w:val="24"/>
          <w:szCs w:val="24"/>
        </w:rPr>
        <w:t>metrics,</w:t>
      </w:r>
      <w:r w:rsidRPr="001F45E9">
        <w:rPr>
          <w:spacing w:val="-12"/>
          <w:sz w:val="24"/>
          <w:szCs w:val="24"/>
        </w:rPr>
        <w:t xml:space="preserve"> </w:t>
      </w:r>
      <w:r w:rsidRPr="001F45E9">
        <w:rPr>
          <w:sz w:val="24"/>
          <w:szCs w:val="24"/>
        </w:rPr>
        <w:t>each</w:t>
      </w:r>
      <w:r w:rsidRPr="001F45E9">
        <w:rPr>
          <w:spacing w:val="-12"/>
          <w:sz w:val="24"/>
          <w:szCs w:val="24"/>
        </w:rPr>
        <w:t xml:space="preserve"> </w:t>
      </w:r>
      <w:r w:rsidRPr="001F45E9">
        <w:rPr>
          <w:sz w:val="24"/>
          <w:szCs w:val="24"/>
        </w:rPr>
        <w:t>of</w:t>
      </w:r>
      <w:r w:rsidRPr="001F45E9">
        <w:rPr>
          <w:spacing w:val="-11"/>
          <w:sz w:val="24"/>
          <w:szCs w:val="24"/>
        </w:rPr>
        <w:t xml:space="preserve"> </w:t>
      </w:r>
      <w:r w:rsidRPr="001F45E9">
        <w:rPr>
          <w:sz w:val="24"/>
          <w:szCs w:val="24"/>
        </w:rPr>
        <w:t>which</w:t>
      </w:r>
      <w:r w:rsidRPr="001F45E9">
        <w:rPr>
          <w:spacing w:val="-12"/>
          <w:sz w:val="24"/>
          <w:szCs w:val="24"/>
        </w:rPr>
        <w:t xml:space="preserve"> </w:t>
      </w:r>
      <w:r w:rsidRPr="001F45E9">
        <w:rPr>
          <w:sz w:val="24"/>
          <w:szCs w:val="24"/>
        </w:rPr>
        <w:t>reflect</w:t>
      </w:r>
      <w:r w:rsidRPr="001F45E9">
        <w:rPr>
          <w:spacing w:val="-12"/>
          <w:sz w:val="24"/>
          <w:szCs w:val="24"/>
        </w:rPr>
        <w:t xml:space="preserve"> </w:t>
      </w:r>
      <w:r w:rsidRPr="001F45E9">
        <w:rPr>
          <w:sz w:val="24"/>
          <w:szCs w:val="24"/>
        </w:rPr>
        <w:t>unique</w:t>
      </w:r>
      <w:r w:rsidRPr="001F45E9">
        <w:rPr>
          <w:spacing w:val="-11"/>
          <w:sz w:val="24"/>
          <w:szCs w:val="24"/>
        </w:rPr>
        <w:t xml:space="preserve"> </w:t>
      </w:r>
      <w:r w:rsidRPr="001F45E9">
        <w:rPr>
          <w:sz w:val="24"/>
          <w:szCs w:val="24"/>
        </w:rPr>
        <w:t>forms of reliability subject to interpretation. These metrics can be univariate</w:t>
      </w:r>
      <w:r>
        <w:rPr>
          <w:sz w:val="24"/>
          <w:szCs w:val="24"/>
        </w:rPr>
        <w:t>—reflecting the</w:t>
      </w:r>
      <w:r w:rsidRPr="001F45E9">
        <w:rPr>
          <w:sz w:val="24"/>
          <w:szCs w:val="24"/>
        </w:rPr>
        <w:t xml:space="preserve"> reliability of each test item or measurement individually</w:t>
      </w:r>
      <w:r>
        <w:rPr>
          <w:sz w:val="24"/>
          <w:szCs w:val="24"/>
        </w:rPr>
        <w:t>—or</w:t>
      </w:r>
      <w:r w:rsidRPr="001F45E9">
        <w:rPr>
          <w:sz w:val="24"/>
          <w:szCs w:val="24"/>
        </w:rPr>
        <w:t xml:space="preserve"> multivariate</w:t>
      </w:r>
      <w:r>
        <w:rPr>
          <w:sz w:val="24"/>
          <w:szCs w:val="24"/>
        </w:rPr>
        <w:t>—reflecting</w:t>
      </w:r>
      <w:r w:rsidRPr="001F45E9">
        <w:rPr>
          <w:sz w:val="24"/>
          <w:szCs w:val="24"/>
        </w:rPr>
        <w:t xml:space="preserve"> the stability of </w:t>
      </w:r>
      <w:r>
        <w:rPr>
          <w:sz w:val="24"/>
          <w:szCs w:val="24"/>
        </w:rPr>
        <w:t>multidimensional data, such as whole-brain patterns</w:t>
      </w:r>
      <w:r w:rsidRPr="001F45E9">
        <w:rPr>
          <w:sz w:val="24"/>
          <w:szCs w:val="24"/>
        </w:rPr>
        <w:t>.</w:t>
      </w:r>
      <w:r>
        <w:rPr>
          <w:sz w:val="24"/>
          <w:szCs w:val="24"/>
        </w:rPr>
        <w:t xml:space="preserve"> Univariate measures</w:t>
      </w:r>
      <w:r w:rsidR="00D910B0">
        <w:rPr>
          <w:sz w:val="24"/>
          <w:szCs w:val="24"/>
        </w:rPr>
        <w:t>, including</w:t>
      </w:r>
      <w:r>
        <w:rPr>
          <w:sz w:val="24"/>
          <w:szCs w:val="24"/>
        </w:rPr>
        <w:t xml:space="preserve"> the widely used intraclass correlation coefficient (ICC</w:t>
      </w:r>
      <w:r w:rsidR="00D910B0">
        <w:rPr>
          <w:sz w:val="24"/>
          <w:szCs w:val="24"/>
        </w:rPr>
        <w:t xml:space="preserve">), </w:t>
      </w:r>
      <w:r>
        <w:rPr>
          <w:sz w:val="24"/>
          <w:szCs w:val="24"/>
        </w:rPr>
        <w:t xml:space="preserve">are typically poor in </w:t>
      </w:r>
      <w:r w:rsidR="005C51A1">
        <w:rPr>
          <w:sz w:val="24"/>
          <w:szCs w:val="24"/>
        </w:rPr>
        <w:t>fMRI</w:t>
      </w:r>
      <w:r>
        <w:rPr>
          <w:sz w:val="24"/>
          <w:szCs w:val="24"/>
        </w:rPr>
        <w:t xml:space="preserve"> </w:t>
      </w:r>
      <w:r w:rsidR="0056165E">
        <w:rPr>
          <w:sz w:val="24"/>
          <w:szCs w:val="24"/>
        </w:rPr>
        <w:t>functional connectivity</w:t>
      </w:r>
      <w:r w:rsidR="00A6724F">
        <w:rPr>
          <w:sz w:val="24"/>
          <w:szCs w:val="24"/>
        </w:rPr>
        <w:t xml:space="preserve"> </w:t>
      </w:r>
      <w:r>
        <w:rPr>
          <w:sz w:val="24"/>
          <w:szCs w:val="24"/>
        </w:rPr>
        <w:fldChar w:fldCharType="begin"/>
      </w:r>
      <w:r w:rsidR="00940EDC">
        <w:rPr>
          <w:sz w:val="24"/>
          <w:szCs w:val="24"/>
        </w:rPr>
        <w:instrText xml:space="preserve"> ADDIN ZOTERO_ITEM CSL_CITATION {"citationID":"vrn5jUE2","properties":{"formattedCitation":"(Elliott et al., 2020; Noble et al., 2017, 2019)","plainCitation":"(Elliott et al., 2020; Noble et al., 2017, 2019)","noteIndex":0},"citationItems":[{"id":220,"uris":["http://zotero.org/users/5958044/items/9MMKCGNI"],"itemData":{"id":220,"type":"article-journal","abstract":"Identifying brain biomarkers of disease risk is a growing priority in neuroscience. The ability to identify meaningful biomarkers is limited by measurement reliability; unreliable measures are unsuitable for predicting clinical outcomes. Measuring brain activity using task functional MRI (fMRI) is a major focus of biomarker development; however, the reliability of task fMRI has not been systematically evaluated. We present converging evidence demonstrating poor reliability of task-fMRI measures. First, a meta-analysis of 90 experiments (N = 1,008) revealed poor overall reliability?mean intraclass correlation coefficient (ICC) = .397. Second, the test-retest reliabilities of activity in a priori regions of interest across 11 common fMRI tasks collected by the Human Connectome Project (N = 45) and the Dunedin Study (N = 20) were poor (ICCs = .067?.485). Collectively, these findings demonstrate that common task-fMRI measures are not currently suitable for brain biomarker discovery or for individual-differences research. We review how this state of affairs came to be and highlight avenues for improving task-fMRI reliability.","container-title":"Psychological Science","DOI":"10.1177/0956797620916786","ISSN":"0956-7976","journalAbbreviation":"Psychol Sci","note":"publisher: SAGE Publications Inc","page":"0956797620916786","source":"SAGE Journals","title":"What Is the Test-Retest Reliability of Common Task-Functional MRI Measures? New Empirical Evidence and a Meta-Analysis","title-short":"What Is the Test-Retest Reliability of Common Task-Functional MRI Measures?","author":[{"family":"Elliott","given":"Maxwell L."},{"family":"Knodt","given":"Annchen R."},{"family":"Ireland","given":"David"},{"family":"Morris","given":"Meriwether L."},{"family":"Poulton","given":"Richie"},{"family":"Ramrakha","given":"Sandhya"},{"family":"Sison","given":"Maria L."},{"family":"Moffitt","given":"Terrie E."},{"family":"Caspi","given":"Avshalom"},{"family":"Hariri","given":"Ahmad R."}],"issued":{"date-parts":[["2020",6,3]]}}},{"id":4573,"uris":["http://zotero.org/users/5958044/items/B7IR6Y9X"],"itemData":{"id":4573,"type":"article-journal","abstract":"Best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Pr>
          <w:sz w:val="24"/>
          <w:szCs w:val="24"/>
        </w:rPr>
        <w:fldChar w:fldCharType="separate"/>
      </w:r>
      <w:r w:rsidR="00940EDC" w:rsidRPr="00940EDC">
        <w:rPr>
          <w:sz w:val="24"/>
        </w:rPr>
        <w:t>(Elliott et al., 2020; Noble et al., 2017, 2019)</w:t>
      </w:r>
      <w:r>
        <w:rPr>
          <w:sz w:val="24"/>
          <w:szCs w:val="24"/>
        </w:rPr>
        <w:fldChar w:fldCharType="end"/>
      </w:r>
      <w:r>
        <w:rPr>
          <w:sz w:val="24"/>
          <w:szCs w:val="24"/>
        </w:rPr>
        <w:t xml:space="preserve">. In contrast, </w:t>
      </w:r>
      <w:r w:rsidR="00940EDC">
        <w:rPr>
          <w:sz w:val="24"/>
          <w:szCs w:val="24"/>
        </w:rPr>
        <w:t>functional connectivity</w:t>
      </w:r>
      <w:r w:rsidR="00A6724F">
        <w:rPr>
          <w:sz w:val="24"/>
          <w:szCs w:val="24"/>
        </w:rPr>
        <w:t xml:space="preserve"> </w:t>
      </w:r>
      <w:r w:rsidR="00940EDC">
        <w:rPr>
          <w:sz w:val="24"/>
          <w:szCs w:val="24"/>
        </w:rPr>
        <w:t xml:space="preserve">has </w:t>
      </w:r>
      <w:r>
        <w:rPr>
          <w:sz w:val="24"/>
          <w:szCs w:val="24"/>
        </w:rPr>
        <w:t xml:space="preserve">high multivariate reliability </w:t>
      </w:r>
      <w:r>
        <w:rPr>
          <w:sz w:val="24"/>
          <w:szCs w:val="24"/>
        </w:rPr>
        <w:fldChar w:fldCharType="begin"/>
      </w:r>
      <w:r w:rsidR="00395B3B">
        <w:rPr>
          <w:sz w:val="24"/>
          <w:szCs w:val="24"/>
        </w:rPr>
        <w:instrText xml:space="preserve"> ADDIN ZOTERO_ITEM CSL_CITATION {"citationID":"M6ALDAmX","properties":{"formattedCitation":"(Bridgeford et al., 2021; Horien et al., 2019; Noble et al., 2017)","plainCitation":"(Bridgeford et al., 2021; Horien et al., 2019; Noble et al., 2017)","noteIndex":0},"citationItems":[{"id":4395,"uris":["http://zotero.org/users/5958044/items/IRTYWWC9"],"itemData":{"id":4395,"type":"article-journal","abstract":"Replicability,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Pr>
          <w:sz w:val="24"/>
          <w:szCs w:val="24"/>
        </w:rPr>
        <w:fldChar w:fldCharType="separate"/>
      </w:r>
      <w:r w:rsidR="00395B3B" w:rsidRPr="00395B3B">
        <w:rPr>
          <w:sz w:val="24"/>
        </w:rPr>
        <w:t>(Bridgeford et al., 2021; Horien et al., 2019; Noble et al., 2017)</w:t>
      </w:r>
      <w:r>
        <w:rPr>
          <w:sz w:val="24"/>
          <w:szCs w:val="24"/>
        </w:rPr>
        <w:fldChar w:fldCharType="end"/>
      </w:r>
      <w:r>
        <w:rPr>
          <w:sz w:val="24"/>
          <w:szCs w:val="24"/>
        </w:rPr>
        <w:t>, putatively because multivariate</w:t>
      </w:r>
      <w:r w:rsidR="00040D0E">
        <w:rPr>
          <w:sz w:val="24"/>
          <w:szCs w:val="24"/>
        </w:rPr>
        <w:t xml:space="preserve"> approaches</w:t>
      </w:r>
      <w:r>
        <w:rPr>
          <w:sz w:val="24"/>
          <w:szCs w:val="24"/>
        </w:rPr>
        <w:t xml:space="preserve"> incorporate higher dimensionality variance structure. </w:t>
      </w:r>
      <w:r w:rsidR="0000747E">
        <w:rPr>
          <w:sz w:val="24"/>
          <w:szCs w:val="24"/>
        </w:rPr>
        <w:t xml:space="preserve">In other words, </w:t>
      </w:r>
      <w:r w:rsidR="00EF4B02">
        <w:rPr>
          <w:sz w:val="24"/>
          <w:szCs w:val="24"/>
        </w:rPr>
        <w:t xml:space="preserve">individual differences and similarities may appear as patterns across the connectome, rather than in </w:t>
      </w:r>
      <w:r w:rsidR="000C64D0">
        <w:rPr>
          <w:sz w:val="24"/>
          <w:szCs w:val="24"/>
        </w:rPr>
        <w:t>individual connections</w:t>
      </w:r>
      <w:ins w:id="14" w:author="Camp, Chris" w:date="2022-12-16T11:39:00Z">
        <w:r w:rsidR="007D5ECB">
          <w:rPr>
            <w:sz w:val="24"/>
            <w:szCs w:val="24"/>
          </w:rPr>
          <w:t xml:space="preserve"> or edges</w:t>
        </w:r>
      </w:ins>
      <w:r w:rsidR="000C64D0">
        <w:rPr>
          <w:sz w:val="24"/>
          <w:szCs w:val="24"/>
        </w:rPr>
        <w:t xml:space="preserve">. </w:t>
      </w:r>
    </w:p>
    <w:p w14:paraId="3402E972" w14:textId="77777777" w:rsidR="000542D3" w:rsidRDefault="000542D3" w:rsidP="000542D3">
      <w:pPr>
        <w:pStyle w:val="BodyText"/>
        <w:spacing w:line="249" w:lineRule="auto"/>
        <w:rPr>
          <w:sz w:val="24"/>
          <w:szCs w:val="24"/>
        </w:rPr>
      </w:pPr>
    </w:p>
    <w:p w14:paraId="4C879BAB" w14:textId="67C971A2" w:rsidR="00007995" w:rsidRDefault="00007995" w:rsidP="000542D3">
      <w:pPr>
        <w:pStyle w:val="BodyText"/>
        <w:spacing w:line="249" w:lineRule="auto"/>
        <w:rPr>
          <w:sz w:val="24"/>
          <w:szCs w:val="24"/>
        </w:rPr>
      </w:pPr>
      <w:r>
        <w:rPr>
          <w:sz w:val="24"/>
          <w:szCs w:val="24"/>
        </w:rPr>
        <w:t xml:space="preserve">Despite </w:t>
      </w:r>
      <w:r w:rsidR="006069F4">
        <w:rPr>
          <w:sz w:val="24"/>
          <w:szCs w:val="24"/>
        </w:rPr>
        <w:t xml:space="preserve">its </w:t>
      </w:r>
      <w:r w:rsidR="004D1F4B">
        <w:rPr>
          <w:sz w:val="24"/>
          <w:szCs w:val="24"/>
        </w:rPr>
        <w:t>importance in</w:t>
      </w:r>
      <w:r>
        <w:rPr>
          <w:sz w:val="24"/>
          <w:szCs w:val="24"/>
        </w:rPr>
        <w:t xml:space="preserve"> psychiatric research, </w:t>
      </w:r>
      <w:r w:rsidR="000B6BFC">
        <w:rPr>
          <w:sz w:val="24"/>
          <w:szCs w:val="24"/>
        </w:rPr>
        <w:t>few</w:t>
      </w:r>
      <w:r>
        <w:rPr>
          <w:sz w:val="24"/>
          <w:szCs w:val="24"/>
        </w:rPr>
        <w:t xml:space="preserve"> works have investigated </w:t>
      </w:r>
      <w:r w:rsidR="004D1F4B">
        <w:rPr>
          <w:sz w:val="24"/>
          <w:szCs w:val="24"/>
        </w:rPr>
        <w:t xml:space="preserve">the </w:t>
      </w:r>
      <w:r>
        <w:rPr>
          <w:sz w:val="24"/>
          <w:szCs w:val="24"/>
        </w:rPr>
        <w:t>test-retest reliability of functional connectivity in a psychiatric population and compare</w:t>
      </w:r>
      <w:r w:rsidR="00152286">
        <w:rPr>
          <w:sz w:val="24"/>
          <w:szCs w:val="24"/>
        </w:rPr>
        <w:t>d</w:t>
      </w:r>
      <w:r>
        <w:rPr>
          <w:sz w:val="24"/>
          <w:szCs w:val="24"/>
        </w:rPr>
        <w:t xml:space="preserve"> it to a </w:t>
      </w:r>
      <w:r w:rsidR="00152286">
        <w:rPr>
          <w:sz w:val="24"/>
          <w:szCs w:val="24"/>
        </w:rPr>
        <w:t xml:space="preserve">similar </w:t>
      </w:r>
      <w:r>
        <w:rPr>
          <w:sz w:val="24"/>
          <w:szCs w:val="24"/>
        </w:rPr>
        <w:t>health</w:t>
      </w:r>
      <w:r w:rsidR="00152286">
        <w:rPr>
          <w:sz w:val="24"/>
          <w:szCs w:val="24"/>
        </w:rPr>
        <w:t>y</w:t>
      </w:r>
      <w:r>
        <w:rPr>
          <w:sz w:val="24"/>
          <w:szCs w:val="24"/>
        </w:rPr>
        <w:t xml:space="preserve"> population</w:t>
      </w:r>
      <w:r w:rsidR="002F6675">
        <w:rPr>
          <w:sz w:val="24"/>
          <w:szCs w:val="24"/>
        </w:rPr>
        <w:t>. Those that have were focused on adult populations</w:t>
      </w:r>
      <w:r w:rsidR="00DF19BB">
        <w:rPr>
          <w:sz w:val="24"/>
          <w:szCs w:val="24"/>
        </w:rPr>
        <w:t xml:space="preserve"> with either mild cognitive impairment </w:t>
      </w:r>
      <w:r w:rsidR="00DF19BB">
        <w:rPr>
          <w:sz w:val="24"/>
          <w:szCs w:val="24"/>
        </w:rPr>
        <w:fldChar w:fldCharType="begin"/>
      </w:r>
      <w:r w:rsidR="00DF19BB">
        <w:rPr>
          <w:sz w:val="24"/>
          <w:szCs w:val="24"/>
        </w:rPr>
        <w:instrText xml:space="preserve"> ADDIN ZOTERO_ITEM CSL_CITATION {"citationID":"dRibjthJ","properties":{"formattedCitation":"(Blautzik et al., 2013)","plainCitation":"(Blautzik et al., 2013)","noteIndex":0},"citationItems":[{"id":4658,"uris":["http://zotero.org/users/5958044/items/IABXHJTP"],"itemData":{"id":4658,"type":"article-journal","abstract":"The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J."},{"family":"Meindl","given":"Thomas"}],"issued":{"date-parts":[["2013",1,1]]}}}],"schema":"https://github.com/citation-style-language/schema/raw/master/csl-citation.json"} </w:instrText>
      </w:r>
      <w:r w:rsidR="00DF19BB">
        <w:rPr>
          <w:sz w:val="24"/>
          <w:szCs w:val="24"/>
        </w:rPr>
        <w:fldChar w:fldCharType="separate"/>
      </w:r>
      <w:r w:rsidR="00DF19BB" w:rsidRPr="00DF19BB">
        <w:rPr>
          <w:sz w:val="24"/>
        </w:rPr>
        <w:t>(Blautzik et al., 2013)</w:t>
      </w:r>
      <w:r w:rsidR="00DF19BB">
        <w:rPr>
          <w:sz w:val="24"/>
          <w:szCs w:val="24"/>
        </w:rPr>
        <w:fldChar w:fldCharType="end"/>
      </w:r>
      <w:r w:rsidR="00C41BB3">
        <w:rPr>
          <w:sz w:val="24"/>
          <w:szCs w:val="24"/>
        </w:rPr>
        <w:t xml:space="preserve"> or schizophrenia </w:t>
      </w:r>
      <w:r w:rsidR="00C41BB3">
        <w:rPr>
          <w:sz w:val="24"/>
          <w:szCs w:val="24"/>
        </w:rPr>
        <w:fldChar w:fldCharType="begin"/>
      </w:r>
      <w:r w:rsidR="00C41BB3">
        <w:rPr>
          <w:sz w:val="24"/>
          <w:szCs w:val="24"/>
        </w:rPr>
        <w:instrText xml:space="preserve"> ADDIN ZOTERO_ITEM CSL_CITATION {"citationID":"o3gGwtsy","properties":{"formattedCitation":"(Manoach et al., 2001)","plainCitation":"(Manoach et al., 2001)","noteIndex":0},"citationItems":[{"id":4656,"uris":["http://zotero.org/users/5958044/items/S93DLWAI"],"itemData":{"id":4656,"type":"article-journal","abstract":"OBJECTIVE: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C41BB3">
        <w:rPr>
          <w:sz w:val="24"/>
          <w:szCs w:val="24"/>
        </w:rPr>
        <w:fldChar w:fldCharType="separate"/>
      </w:r>
      <w:r w:rsidR="00C41BB3" w:rsidRPr="00C41BB3">
        <w:rPr>
          <w:sz w:val="24"/>
        </w:rPr>
        <w:t>(Manoach et al., 2001)</w:t>
      </w:r>
      <w:r w:rsidR="00C41BB3">
        <w:rPr>
          <w:sz w:val="24"/>
          <w:szCs w:val="24"/>
        </w:rPr>
        <w:fldChar w:fldCharType="end"/>
      </w:r>
      <w:r w:rsidR="00C41BB3">
        <w:rPr>
          <w:sz w:val="24"/>
          <w:szCs w:val="24"/>
        </w:rPr>
        <w:t>.</w:t>
      </w:r>
      <w:r w:rsidR="004F0CC8">
        <w:rPr>
          <w:sz w:val="24"/>
          <w:szCs w:val="24"/>
        </w:rPr>
        <w:t xml:space="preserve"> Assessing reliability in psychiatric populations </w:t>
      </w:r>
      <w:r w:rsidR="00CE7338">
        <w:rPr>
          <w:sz w:val="24"/>
          <w:szCs w:val="24"/>
        </w:rPr>
        <w:t>is necessary for guiding the search for brain-behavior associations that can predict, diagnose, or explain illnesses</w:t>
      </w:r>
      <w:r w:rsidR="000D0019">
        <w:rPr>
          <w:sz w:val="24"/>
          <w:szCs w:val="24"/>
        </w:rPr>
        <w:t xml:space="preserve"> </w:t>
      </w:r>
      <w:r w:rsidR="000D0019">
        <w:rPr>
          <w:sz w:val="24"/>
          <w:szCs w:val="24"/>
        </w:rPr>
        <w:fldChar w:fldCharType="begin"/>
      </w:r>
      <w:r w:rsidR="007D5ECB">
        <w:rPr>
          <w:sz w:val="24"/>
          <w:szCs w:val="24"/>
        </w:rPr>
        <w:instrText xml:space="preserve"> ADDIN ZOTERO_ITEM CSL_CITATION {"citationID":"nerF3jAV","properties":{"formattedCitation":"(Nielson et al., 2020; Pilmeyer et al., 2022; Zuo &amp; Xing, 2014)","plainCitation":"(Nielson et al., 2020; Pilmeyer et al., 2022; Zuo &amp; Xing, 2014)","noteIndex":0},"citationItems":[{"id":"EJfsIIpj/krF0jhOD","uris":["http://zotero.org/users/5958044/items/HFNFI6DT"],"itemData":{"id":"TbHRWR9s/NTCbcVuv","type":"article-journal","abstract":"Both human and animal studies support the relationship between depression and reward processing abnormalities, giving rise to the expectation that neural signals of these processes may serve as biomarkers or mechanistic treatment targets. Given the great promise of this research line, we scrutinized those findings and the theoretical claims that underlie them. To achieve this, we applied the framework provided by classical work on causality as well as contemporary approaches to prediction. We identified a number of conceptual, practical, and analytical challenges to this line of research and used a preregistered meta-analysis to quantify the longitudinal associations between reward processing abnormalities and depression. We also investigated the impact of measurement error on reported data. We found that reward processing abnormalities do not reach levels that would be useful for clinical prediction, yet the available evidence does not preclude a possible causal role in depression.","container-title":"Biological Psychiatry","DOI":"10.1016/j.biopsych.2020.06.012","ISSN":"0006-3223","journalAbbreviation":"Biological Psychiatry","language":"en","source":"ScienceDirect","title":"Great Expectations: A Critical Review of and Suggestions for the Study of Reward Processing as a Cause and Predictor of Depression","title-short":"Great Expectations","URL":"http://www.sciencedirect.com/science/article/pii/S0006322320317005","author":[{"family":"Nielson","given":"Dylan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Y."},{"family":"Stringaris","given":"Argyris"}],"accessed":{"date-parts":[["2020",10,19]]},"issued":{"date-parts":[["2020",6,17]]}}},{"id":4881,"uris":["http://zotero.org/users/5958044/items/4QN45DYX"],"itemData":{"id":4881,"type":"article-journal","abstract":"Objective diagnosis and prognosis in major depressive disorder (MDD) remains a challenge due to the absence of biomarkers based on physiological parameters or medical tests. Numerous studies have been conducted to identify functional magnetic resonance imaging-based biomarkers of depression that either objectively differentiate patients with depression from healthy subjects, predict personalized treatment outcome, or characterize biological subtypes of depression. While there are some findings of consistent functional biomarkers, there is still lack of robust data acquisition and analysis methodology. According to current findings, primarily, the anterior cingulate cortex, prefrontal cortex, and default mode network play a crucial role in MDD. Yet, there are also less consistent results and the involvement of other regions or networks remains ambiguous. We further discuss image acquisition, processing, and analysis limitations that might underlie these inconsistencies. Finally, the current review aims to address and discuss possible remedies and future opportunities that could improve the search for consistent functional imaging biomarkers of depression. Novel acquisition techniques, such as multiband and multiecho imaging, and neural network-based cleaning approaches can enhance the signal quality in limbic and frontal regions. More comprehensive analyses, such as directed or dynamic functional features or the identification of biological depression subtypes, can improve objective diagnosis or treatment outcome prediction and mitigate the heterogeneity of MDD. Overall, these improvements in functional MRI imaging techniques, processing, and analysis could advance the search for biomarkers and ultimately aid patients with MDD and their treatment course.","container-title":"Journal of Neuroimaging","DOI":"10.1111/jon.13011","ISSN":"1552-6569","issue":"4","language":"en","note":"_eprint: https://onlinelibrary.wiley.com/doi/pdf/10.1111/jon.13011","page":"582-595","source":"Wiley Online Library","title":"Functional MRI in major depressive disorder: A review of findings, limitations, and future prospects","title-short":"Functional MRI in major depressive disorder","volume":"32","author":[{"family":"Pilmeyer","given":"Jesper"},{"family":"Huijbers","given":"Willem"},{"family":"Lamerichs","given":"Rolf"},{"family":"Jansen","given":"Jacobus F. A."},{"family":"Breeuwer","given":"Marcel"},{"family":"Zinger","given":"Svitlana"}],"issued":{"date-parts":[["2022"]]}}},{"id":4683,"uris":["http://zotero.org/users/5958044/items/C5HU7RJK"],"itemData":{"id":4683,"type":"article-journal","abstract":"Resting-state functional magnetic resonance imaging (RFMRI) enables researchers to monitor fluctuations in the spontaneous brain activities of thousands of regions in the human brain simultaneously, representing a popular tool for macro-scale functional connectomics to characterize normal brain function, mind-brain associations, and the various disorders. However, the test-retest reliability of RFMRI remains largely unknown. We review previously published papers on the test-retest reliability of voxel-wise metrics and conduct a meta-summary reliability analysis of seven common brain networks. This analysis revealed that the heteromodal associative (default, control, and attention) networks were mostly reliable across the seven networks. Regarding examined metrics, independent component analysis with dual regression, local functional homogeneity and functional homotopic connectivity were the three mostly reliable RFMRI metrics. These observations can guide the use of reliable metrics and further improvement of test-retest reliability for other metics in functional connectomics. We discuss the main issues with low reliability related to sub-optimal design and the choice of data processing options. Future research should use large-sample test-retest data to rectify both the within-subject and between-subject variability of RFMRI measurements and accelerate the application of functional connectomics.","container-title":"Neuroscience &amp; Biobehavioral Reviews","DOI":"10.1016/j.neubiorev.2014.05.009","ISSN":"0149-7634","journalAbbreviation":"Neuroscience &amp; Biobehavioral Reviews","language":"en","page":"100-118","source":"ScienceDirect","title":"Test-retest reliabilities of resting-state FMRI measurements in human brain functional connectomics: A systems neuroscience perspective","title-short":"Test-retest reliabilities of resting-state FMRI measurements in human brain functional connectomics","volume":"45","author":[{"family":"Zuo","given":"Xi-Nian"},{"family":"Xing","given":"Xiu-Xia"}],"issued":{"date-parts":[["2014",9,1]]}}}],"schema":"https://github.com/citation-style-language/schema/raw/master/csl-citation.json"} </w:instrText>
      </w:r>
      <w:r w:rsidR="000D0019">
        <w:rPr>
          <w:sz w:val="24"/>
          <w:szCs w:val="24"/>
        </w:rPr>
        <w:fldChar w:fldCharType="separate"/>
      </w:r>
      <w:r w:rsidR="00505AC6" w:rsidRPr="00505AC6">
        <w:rPr>
          <w:sz w:val="24"/>
        </w:rPr>
        <w:t xml:space="preserve">(Nielson et al., 2020; </w:t>
      </w:r>
      <w:proofErr w:type="spellStart"/>
      <w:r w:rsidR="00505AC6" w:rsidRPr="00505AC6">
        <w:rPr>
          <w:sz w:val="24"/>
        </w:rPr>
        <w:t>Pilmeyer</w:t>
      </w:r>
      <w:proofErr w:type="spellEnd"/>
      <w:r w:rsidR="00505AC6" w:rsidRPr="00505AC6">
        <w:rPr>
          <w:sz w:val="24"/>
        </w:rPr>
        <w:t xml:space="preserve"> et al., 2022; </w:t>
      </w:r>
      <w:proofErr w:type="spellStart"/>
      <w:r w:rsidR="00505AC6" w:rsidRPr="00505AC6">
        <w:rPr>
          <w:sz w:val="24"/>
        </w:rPr>
        <w:t>Zuo</w:t>
      </w:r>
      <w:proofErr w:type="spellEnd"/>
      <w:r w:rsidR="00505AC6" w:rsidRPr="00505AC6">
        <w:rPr>
          <w:sz w:val="24"/>
        </w:rPr>
        <w:t xml:space="preserve"> &amp; Xing, 2014)</w:t>
      </w:r>
      <w:r w:rsidR="000D0019">
        <w:rPr>
          <w:sz w:val="24"/>
          <w:szCs w:val="24"/>
        </w:rPr>
        <w:fldChar w:fldCharType="end"/>
      </w:r>
      <w:r w:rsidR="00CE7338">
        <w:rPr>
          <w:sz w:val="24"/>
          <w:szCs w:val="24"/>
        </w:rPr>
        <w:t xml:space="preserve">. </w:t>
      </w:r>
    </w:p>
    <w:p w14:paraId="2DCCA0B1" w14:textId="77777777" w:rsidR="000542D3" w:rsidRDefault="000542D3" w:rsidP="000542D3">
      <w:pPr>
        <w:pStyle w:val="BodyText"/>
        <w:spacing w:line="249" w:lineRule="auto"/>
        <w:rPr>
          <w:sz w:val="24"/>
          <w:szCs w:val="24"/>
        </w:rPr>
      </w:pPr>
    </w:p>
    <w:p w14:paraId="0718B8FE" w14:textId="77777777" w:rsidR="00CB742F" w:rsidRDefault="00424617" w:rsidP="000542D3">
      <w:pPr>
        <w:pStyle w:val="BodyText"/>
        <w:spacing w:line="249" w:lineRule="auto"/>
        <w:rPr>
          <w:ins w:id="15" w:author="Camp, Chris" w:date="2022-12-16T11:39:00Z"/>
          <w:sz w:val="24"/>
          <w:szCs w:val="24"/>
        </w:rPr>
      </w:pPr>
      <w:r w:rsidRPr="00424617">
        <w:rPr>
          <w:spacing w:val="-2"/>
          <w:sz w:val="24"/>
          <w:szCs w:val="24"/>
        </w:rPr>
        <w:t xml:space="preserve">We investigated the test-retest reliability of resting state functional connectivity in a cohort of adolescents with and without major depressive disorder. </w:t>
      </w:r>
      <w:r w:rsidR="00007995" w:rsidRPr="001F45E9">
        <w:rPr>
          <w:spacing w:val="-2"/>
          <w:sz w:val="24"/>
          <w:szCs w:val="24"/>
        </w:rPr>
        <w:t>By</w:t>
      </w:r>
      <w:r w:rsidR="00007995" w:rsidRPr="001F45E9">
        <w:rPr>
          <w:spacing w:val="-4"/>
          <w:sz w:val="24"/>
          <w:szCs w:val="24"/>
        </w:rPr>
        <w:t xml:space="preserve"> </w:t>
      </w:r>
      <w:r w:rsidR="00007995" w:rsidRPr="001F45E9">
        <w:rPr>
          <w:spacing w:val="-2"/>
          <w:sz w:val="24"/>
          <w:szCs w:val="24"/>
        </w:rPr>
        <w:t>characterizing</w:t>
      </w:r>
      <w:r w:rsidR="00007995" w:rsidRPr="001F45E9">
        <w:rPr>
          <w:spacing w:val="-4"/>
          <w:sz w:val="24"/>
          <w:szCs w:val="24"/>
        </w:rPr>
        <w:t xml:space="preserve"> </w:t>
      </w:r>
      <w:r w:rsidR="00007995" w:rsidRPr="001F45E9">
        <w:rPr>
          <w:spacing w:val="-2"/>
          <w:sz w:val="24"/>
          <w:szCs w:val="24"/>
        </w:rPr>
        <w:t>the</w:t>
      </w:r>
      <w:r w:rsidR="00007995" w:rsidRPr="001F45E9">
        <w:rPr>
          <w:spacing w:val="-4"/>
          <w:sz w:val="24"/>
          <w:szCs w:val="24"/>
        </w:rPr>
        <w:t xml:space="preserve"> </w:t>
      </w:r>
      <w:r w:rsidR="00007995" w:rsidRPr="001F45E9">
        <w:rPr>
          <w:spacing w:val="-2"/>
          <w:sz w:val="24"/>
          <w:szCs w:val="24"/>
        </w:rPr>
        <w:t>stability</w:t>
      </w:r>
      <w:r w:rsidR="00007995" w:rsidRPr="001F45E9">
        <w:rPr>
          <w:spacing w:val="-4"/>
          <w:sz w:val="24"/>
          <w:szCs w:val="24"/>
        </w:rPr>
        <w:t xml:space="preserve"> </w:t>
      </w:r>
      <w:r w:rsidR="00007995" w:rsidRPr="001F45E9">
        <w:rPr>
          <w:spacing w:val="-2"/>
          <w:sz w:val="24"/>
          <w:szCs w:val="24"/>
        </w:rPr>
        <w:t>of</w:t>
      </w:r>
      <w:r w:rsidR="00007995" w:rsidRPr="001F45E9">
        <w:rPr>
          <w:spacing w:val="-4"/>
          <w:sz w:val="24"/>
          <w:szCs w:val="24"/>
        </w:rPr>
        <w:t xml:space="preserve"> </w:t>
      </w:r>
      <w:r w:rsidR="00007995" w:rsidRPr="001F45E9">
        <w:rPr>
          <w:spacing w:val="-2"/>
          <w:sz w:val="24"/>
          <w:szCs w:val="24"/>
        </w:rPr>
        <w:t>connectomes</w:t>
      </w:r>
      <w:r w:rsidR="004E0193">
        <w:rPr>
          <w:spacing w:val="-2"/>
          <w:sz w:val="24"/>
          <w:szCs w:val="24"/>
        </w:rPr>
        <w:t xml:space="preserve"> in adolescents</w:t>
      </w:r>
      <w:r w:rsidR="00007995" w:rsidRPr="001F45E9">
        <w:rPr>
          <w:spacing w:val="-4"/>
          <w:sz w:val="24"/>
          <w:szCs w:val="24"/>
        </w:rPr>
        <w:t xml:space="preserve"> </w:t>
      </w:r>
      <w:r w:rsidR="00007995" w:rsidRPr="001F45E9">
        <w:rPr>
          <w:spacing w:val="-2"/>
          <w:sz w:val="24"/>
          <w:szCs w:val="24"/>
        </w:rPr>
        <w:t>over</w:t>
      </w:r>
      <w:r w:rsidR="00007995" w:rsidRPr="001F45E9">
        <w:rPr>
          <w:spacing w:val="-4"/>
          <w:sz w:val="24"/>
          <w:szCs w:val="24"/>
        </w:rPr>
        <w:t xml:space="preserve"> </w:t>
      </w:r>
      <w:r w:rsidR="00007995" w:rsidRPr="001F45E9">
        <w:rPr>
          <w:spacing w:val="-2"/>
          <w:sz w:val="24"/>
          <w:szCs w:val="24"/>
        </w:rPr>
        <w:t>a</w:t>
      </w:r>
      <w:r w:rsidR="00007995" w:rsidRPr="001F45E9">
        <w:rPr>
          <w:spacing w:val="-4"/>
          <w:sz w:val="24"/>
          <w:szCs w:val="24"/>
        </w:rPr>
        <w:t xml:space="preserve"> </w:t>
      </w:r>
      <w:r w:rsidR="00692000">
        <w:rPr>
          <w:spacing w:val="-4"/>
          <w:sz w:val="24"/>
          <w:szCs w:val="24"/>
        </w:rPr>
        <w:t xml:space="preserve">four-month and </w:t>
      </w:r>
      <w:r w:rsidR="00007995" w:rsidRPr="001F45E9">
        <w:rPr>
          <w:spacing w:val="-2"/>
          <w:sz w:val="24"/>
          <w:szCs w:val="24"/>
        </w:rPr>
        <w:t>one-year</w:t>
      </w:r>
      <w:r w:rsidR="00007995" w:rsidRPr="001F45E9">
        <w:rPr>
          <w:spacing w:val="-4"/>
          <w:sz w:val="24"/>
          <w:szCs w:val="24"/>
        </w:rPr>
        <w:t xml:space="preserve"> </w:t>
      </w:r>
      <w:r w:rsidR="00007995" w:rsidRPr="001F45E9">
        <w:rPr>
          <w:spacing w:val="-2"/>
          <w:sz w:val="24"/>
          <w:szCs w:val="24"/>
        </w:rPr>
        <w:t>period,</w:t>
      </w:r>
      <w:r w:rsidR="00007995" w:rsidRPr="001F45E9">
        <w:rPr>
          <w:spacing w:val="-4"/>
          <w:sz w:val="24"/>
          <w:szCs w:val="24"/>
        </w:rPr>
        <w:t xml:space="preserve"> </w:t>
      </w:r>
      <w:r w:rsidR="00007995" w:rsidRPr="001F45E9">
        <w:rPr>
          <w:spacing w:val="-2"/>
          <w:sz w:val="24"/>
          <w:szCs w:val="24"/>
        </w:rPr>
        <w:t>we</w:t>
      </w:r>
      <w:r w:rsidR="00007995" w:rsidRPr="001F45E9">
        <w:rPr>
          <w:spacing w:val="-4"/>
          <w:sz w:val="24"/>
          <w:szCs w:val="24"/>
        </w:rPr>
        <w:t xml:space="preserve"> </w:t>
      </w:r>
      <w:r w:rsidR="00007995" w:rsidRPr="001F45E9">
        <w:rPr>
          <w:spacing w:val="-2"/>
          <w:sz w:val="24"/>
          <w:szCs w:val="24"/>
        </w:rPr>
        <w:t>can</w:t>
      </w:r>
      <w:r w:rsidR="00007995" w:rsidRPr="001F45E9">
        <w:rPr>
          <w:spacing w:val="-4"/>
          <w:sz w:val="24"/>
          <w:szCs w:val="24"/>
        </w:rPr>
        <w:t xml:space="preserve"> </w:t>
      </w:r>
      <w:r w:rsidR="00007995" w:rsidRPr="001F45E9">
        <w:rPr>
          <w:spacing w:val="-2"/>
          <w:sz w:val="24"/>
          <w:szCs w:val="24"/>
        </w:rPr>
        <w:t>begin</w:t>
      </w:r>
      <w:r w:rsidR="00007995" w:rsidRPr="001F45E9">
        <w:rPr>
          <w:spacing w:val="-4"/>
          <w:sz w:val="24"/>
          <w:szCs w:val="24"/>
        </w:rPr>
        <w:t xml:space="preserve"> </w:t>
      </w:r>
      <w:r w:rsidR="00007995" w:rsidRPr="001F45E9">
        <w:rPr>
          <w:spacing w:val="-2"/>
          <w:sz w:val="24"/>
          <w:szCs w:val="24"/>
        </w:rPr>
        <w:t>to</w:t>
      </w:r>
      <w:r w:rsidR="00007995" w:rsidRPr="001F45E9">
        <w:rPr>
          <w:spacing w:val="-4"/>
          <w:sz w:val="24"/>
          <w:szCs w:val="24"/>
        </w:rPr>
        <w:t xml:space="preserve"> </w:t>
      </w:r>
      <w:r w:rsidR="00007995" w:rsidRPr="001F45E9">
        <w:rPr>
          <w:spacing w:val="-2"/>
          <w:sz w:val="24"/>
          <w:szCs w:val="24"/>
        </w:rPr>
        <w:t>understand</w:t>
      </w:r>
      <w:r w:rsidR="00007995" w:rsidRPr="001F45E9">
        <w:rPr>
          <w:spacing w:val="-4"/>
          <w:sz w:val="24"/>
          <w:szCs w:val="24"/>
        </w:rPr>
        <w:t xml:space="preserve"> </w:t>
      </w:r>
      <w:r w:rsidR="00007995" w:rsidRPr="001F45E9">
        <w:rPr>
          <w:spacing w:val="-2"/>
          <w:sz w:val="24"/>
          <w:szCs w:val="24"/>
        </w:rPr>
        <w:t xml:space="preserve">how </w:t>
      </w:r>
      <w:r w:rsidR="00007995" w:rsidRPr="001F45E9">
        <w:rPr>
          <w:sz w:val="24"/>
          <w:szCs w:val="24"/>
        </w:rPr>
        <w:t>age and psychiatric illness might affect reliability</w:t>
      </w:r>
      <w:r w:rsidR="00007995">
        <w:rPr>
          <w:sz w:val="24"/>
          <w:szCs w:val="24"/>
        </w:rPr>
        <w:t>, informing clinical applications of fMRI</w:t>
      </w:r>
      <w:r w:rsidR="00007995" w:rsidRPr="001F45E9">
        <w:rPr>
          <w:sz w:val="24"/>
          <w:szCs w:val="24"/>
        </w:rPr>
        <w:t xml:space="preserve">. </w:t>
      </w:r>
      <w:r w:rsidR="00DD0AA4">
        <w:rPr>
          <w:sz w:val="24"/>
          <w:szCs w:val="24"/>
        </w:rPr>
        <w:t xml:space="preserve">For this reason, we focus on resting state functional connectivity, which is </w:t>
      </w:r>
      <w:r w:rsidR="001F479C">
        <w:rPr>
          <w:sz w:val="24"/>
          <w:szCs w:val="24"/>
        </w:rPr>
        <w:t xml:space="preserve">frequently used </w:t>
      </w:r>
      <w:r w:rsidR="002835C0">
        <w:rPr>
          <w:sz w:val="24"/>
          <w:szCs w:val="24"/>
        </w:rPr>
        <w:t>for biomarker identification due</w:t>
      </w:r>
      <w:r w:rsidR="00F36EBD">
        <w:rPr>
          <w:sz w:val="24"/>
          <w:szCs w:val="24"/>
        </w:rPr>
        <w:t xml:space="preserve"> to </w:t>
      </w:r>
      <w:r w:rsidR="00545D55">
        <w:rPr>
          <w:sz w:val="24"/>
          <w:szCs w:val="24"/>
        </w:rPr>
        <w:t>its</w:t>
      </w:r>
      <w:r w:rsidR="00F36EBD">
        <w:rPr>
          <w:sz w:val="24"/>
          <w:szCs w:val="24"/>
        </w:rPr>
        <w:t xml:space="preserve"> </w:t>
      </w:r>
      <w:r w:rsidR="00545D55">
        <w:rPr>
          <w:sz w:val="24"/>
          <w:szCs w:val="24"/>
        </w:rPr>
        <w:t xml:space="preserve">accessibility for an array of clinical populations </w:t>
      </w:r>
      <w:r w:rsidR="00545D55">
        <w:rPr>
          <w:sz w:val="24"/>
          <w:szCs w:val="24"/>
        </w:rPr>
        <w:fldChar w:fldCharType="begin"/>
      </w:r>
      <w:r w:rsidR="00545D55">
        <w:rPr>
          <w:sz w:val="24"/>
          <w:szCs w:val="24"/>
        </w:rPr>
        <w:instrText xml:space="preserve"> ADDIN ZOTERO_ITEM CSL_CITATION {"citationID":"pL0Mo2no","properties":{"formattedCitation":"(Nour et al., 2022)","plainCitation":"(Nour et al., 2022)","noteIndex":0},"citationItems":[{"id":4718,"uris":["http://zotero.org/users/5958044/items/9KJR76KW"],"itemData":{"id":4718,"type":"article-journal","abstract":"Psychiatric disorders encompass complex aberrations of cognition and affect and are among the most debilitating and poorly understood of any medical condition. Current treatments rely primarily on interventions that target brain function (drugs) or learning processes (psychotherapy). A mechanistic understanding of how these interventions mediate their therapeutic effects remains elusive. From the early 1990s, non-invasive functional neuroimaging, coupled with parallel developments in the cognitive neurosciences, seemed to signal a new era of neurobiologically grounded diagnosis and treatment in psychiatry. Yet, despite three decades of intense neuroimaging research, we still lack a neurobiological account for any psychiatric condition. Likewise, functional neuroimaging plays no role in clinical decision making. Here, we offer a critical commentary on this impasse and suggest how the field might fare better and deliver impactful neurobiological insights.","container-title":"Neuron","DOI":"10.1016/j.neuron.2022.07.005","ISSN":"0896-6273","issue":"16","journalAbbreviation":"Neuron","language":"en","page":"2524-2544","source":"ScienceDirect","title":"Functional neuroimaging in psychiatry and the case for failing better","volume":"110","author":[{"family":"Nour","given":"Matthew M."},{"family":"Liu","given":"Yunzhe"},{"family":"Dolan","given":"Raymond J."}],"issued":{"date-parts":[["2022",8,17]]}}}],"schema":"https://github.com/citation-style-language/schema/raw/master/csl-citation.json"} </w:instrText>
      </w:r>
      <w:r w:rsidR="00545D55">
        <w:rPr>
          <w:sz w:val="24"/>
          <w:szCs w:val="24"/>
        </w:rPr>
        <w:fldChar w:fldCharType="separate"/>
      </w:r>
      <w:r w:rsidR="00545D55" w:rsidRPr="00545D55">
        <w:rPr>
          <w:sz w:val="24"/>
        </w:rPr>
        <w:t>(Nour et al., 2022)</w:t>
      </w:r>
      <w:r w:rsidR="00545D55">
        <w:rPr>
          <w:sz w:val="24"/>
          <w:szCs w:val="24"/>
        </w:rPr>
        <w:fldChar w:fldCharType="end"/>
      </w:r>
      <w:r w:rsidR="00545D55">
        <w:rPr>
          <w:sz w:val="24"/>
          <w:szCs w:val="24"/>
        </w:rPr>
        <w:t xml:space="preserve">. </w:t>
      </w:r>
      <w:r w:rsidR="00007995">
        <w:rPr>
          <w:sz w:val="24"/>
          <w:szCs w:val="24"/>
        </w:rPr>
        <w:t xml:space="preserve">We employ univariate ICC and two multivariate measures of reliability: fingerprinting </w:t>
      </w:r>
      <w:r w:rsidR="00007995">
        <w:rPr>
          <w:sz w:val="24"/>
          <w:szCs w:val="24"/>
        </w:rPr>
        <w:fldChar w:fldCharType="begin"/>
      </w:r>
      <w:r w:rsidR="00007995">
        <w:rPr>
          <w:sz w:val="24"/>
          <w:szCs w:val="24"/>
        </w:rPr>
        <w:instrText xml:space="preserve"> ADDIN ZOTERO_ITEM CSL_CITATION {"citationID":"sqxym7AD","properties":{"formattedCitation":"(Finn et al., 2015)","plainCitation":"(Finn et al., 2015)","noteIndex":0},"citationItems":[{"id":4411,"uris":["http://zotero.org/users/5958044/items/H4ZLFUNF"],"itemData":{"id":4411,"type":"article-journal","abstract":"This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00007995">
        <w:rPr>
          <w:sz w:val="24"/>
          <w:szCs w:val="24"/>
        </w:rPr>
        <w:fldChar w:fldCharType="separate"/>
      </w:r>
      <w:r w:rsidR="00007995" w:rsidRPr="00EB7380">
        <w:rPr>
          <w:sz w:val="24"/>
        </w:rPr>
        <w:t>(Finn et al., 2015)</w:t>
      </w:r>
      <w:r w:rsidR="00007995">
        <w:rPr>
          <w:sz w:val="24"/>
          <w:szCs w:val="24"/>
        </w:rPr>
        <w:fldChar w:fldCharType="end"/>
      </w:r>
      <w:r w:rsidR="00007995">
        <w:rPr>
          <w:sz w:val="24"/>
          <w:szCs w:val="24"/>
        </w:rPr>
        <w:t xml:space="preserve"> and discriminability </w:t>
      </w:r>
      <w:r w:rsidR="00007995">
        <w:rPr>
          <w:sz w:val="24"/>
          <w:szCs w:val="24"/>
        </w:rPr>
        <w:fldChar w:fldCharType="begin"/>
      </w:r>
      <w:r w:rsidR="00395B3B">
        <w:rPr>
          <w:sz w:val="24"/>
          <w:szCs w:val="24"/>
        </w:rPr>
        <w:instrText xml:space="preserve"> ADDIN ZOTERO_ITEM CSL_CITATION {"citationID":"LIdei0Gg","properties":{"formattedCitation":"(Bridgeford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007995">
        <w:rPr>
          <w:sz w:val="24"/>
          <w:szCs w:val="24"/>
        </w:rPr>
        <w:fldChar w:fldCharType="separate"/>
      </w:r>
      <w:r w:rsidR="00395B3B" w:rsidRPr="00395B3B">
        <w:rPr>
          <w:sz w:val="24"/>
        </w:rPr>
        <w:t>(Bridgeford et al., 2021)</w:t>
      </w:r>
      <w:r w:rsidR="00007995">
        <w:rPr>
          <w:sz w:val="24"/>
          <w:szCs w:val="24"/>
        </w:rPr>
        <w:fldChar w:fldCharType="end"/>
      </w:r>
      <w:r w:rsidR="00007995">
        <w:rPr>
          <w:sz w:val="24"/>
          <w:szCs w:val="24"/>
        </w:rPr>
        <w:t xml:space="preserve">. Functional connectome fingerprinting reflects the proportion of subjects whose connectomes are most correlated with their own at a later timepoint. </w:t>
      </w:r>
      <w:r w:rsidR="00C80EF8">
        <w:rPr>
          <w:sz w:val="24"/>
          <w:szCs w:val="24"/>
        </w:rPr>
        <w:t>F</w:t>
      </w:r>
      <w:r w:rsidR="00007995">
        <w:rPr>
          <w:sz w:val="24"/>
          <w:szCs w:val="24"/>
        </w:rPr>
        <w:t>ingerprinting accuracy</w:t>
      </w:r>
      <w:r w:rsidR="00C80EF8">
        <w:rPr>
          <w:sz w:val="24"/>
          <w:szCs w:val="24"/>
        </w:rPr>
        <w:t xml:space="preserve"> well above chance</w:t>
      </w:r>
      <w:r w:rsidR="00007995">
        <w:rPr>
          <w:sz w:val="24"/>
          <w:szCs w:val="24"/>
        </w:rPr>
        <w:t xml:space="preserve"> has been observed in </w:t>
      </w:r>
      <w:r w:rsidR="00007995">
        <w:rPr>
          <w:sz w:val="24"/>
          <w:szCs w:val="24"/>
        </w:rPr>
        <w:lastRenderedPageBreak/>
        <w:t>several datasets,</w:t>
      </w:r>
      <w:r w:rsidR="00090DD6">
        <w:rPr>
          <w:sz w:val="24"/>
          <w:szCs w:val="24"/>
        </w:rPr>
        <w:t xml:space="preserve"> including </w:t>
      </w:r>
      <w:r w:rsidR="005660BB">
        <w:rPr>
          <w:sz w:val="24"/>
          <w:szCs w:val="24"/>
        </w:rPr>
        <w:t xml:space="preserve">in </w:t>
      </w:r>
      <w:r w:rsidR="00090DD6">
        <w:rPr>
          <w:sz w:val="24"/>
          <w:szCs w:val="24"/>
        </w:rPr>
        <w:t>adolescents,</w:t>
      </w:r>
      <w:r w:rsidR="00007995">
        <w:rPr>
          <w:sz w:val="24"/>
          <w:szCs w:val="24"/>
        </w:rPr>
        <w:t xml:space="preserve"> suggesting that functional connectivity data is stable and unique enough to reliably identify subjects </w:t>
      </w:r>
      <w:r w:rsidR="00007995">
        <w:rPr>
          <w:sz w:val="24"/>
          <w:szCs w:val="24"/>
        </w:rPr>
        <w:fldChar w:fldCharType="begin"/>
      </w:r>
      <w:r w:rsidR="00007995">
        <w:rPr>
          <w:sz w:val="24"/>
          <w:szCs w:val="24"/>
        </w:rPr>
        <w:instrText xml:space="preserve"> ADDIN ZOTERO_ITEM CSL_CITATION {"citationID":"6Qn6o5EN","properties":{"formattedCitation":"(Horien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007995">
        <w:rPr>
          <w:sz w:val="24"/>
          <w:szCs w:val="24"/>
        </w:rPr>
        <w:fldChar w:fldCharType="separate"/>
      </w:r>
      <w:r w:rsidR="00007995" w:rsidRPr="00622029">
        <w:rPr>
          <w:sz w:val="24"/>
        </w:rPr>
        <w:t>(Horien et al., 2019)</w:t>
      </w:r>
      <w:r w:rsidR="00007995">
        <w:rPr>
          <w:sz w:val="24"/>
          <w:szCs w:val="24"/>
        </w:rPr>
        <w:fldChar w:fldCharType="end"/>
      </w:r>
      <w:r w:rsidR="00007995">
        <w:rPr>
          <w:sz w:val="24"/>
          <w:szCs w:val="24"/>
        </w:rPr>
        <w:t>. Discriminability is a multivariate reliability metric that is robust to noise and provides an upper bound on</w:t>
      </w:r>
      <w:r w:rsidR="004C0C54">
        <w:rPr>
          <w:sz w:val="24"/>
          <w:szCs w:val="24"/>
        </w:rPr>
        <w:t xml:space="preserve"> classification accuracy</w:t>
      </w:r>
      <w:r w:rsidR="003F31BA">
        <w:rPr>
          <w:sz w:val="24"/>
          <w:szCs w:val="24"/>
        </w:rPr>
        <w:t xml:space="preserve"> </w:t>
      </w:r>
      <w:r w:rsidR="003F31BA" w:rsidRPr="00CE4524">
        <w:rPr>
          <w:sz w:val="24"/>
          <w:szCs w:val="24"/>
        </w:rPr>
        <w:fldChar w:fldCharType="begin"/>
      </w:r>
      <w:r w:rsidR="00395B3B">
        <w:rPr>
          <w:sz w:val="24"/>
          <w:szCs w:val="24"/>
        </w:rPr>
        <w:instrText xml:space="preserve"> ADDIN ZOTERO_ITEM CSL_CITATION {"citationID":"YFlhnui4","properties":{"formattedCitation":"(Bridgeford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sidR="003F31BA" w:rsidRPr="00CE4524">
        <w:rPr>
          <w:sz w:val="24"/>
          <w:szCs w:val="24"/>
        </w:rPr>
        <w:fldChar w:fldCharType="separate"/>
      </w:r>
      <w:r w:rsidR="00395B3B" w:rsidRPr="00395B3B">
        <w:rPr>
          <w:sz w:val="24"/>
        </w:rPr>
        <w:t>(Bridgeford et al., 2021)</w:t>
      </w:r>
      <w:r w:rsidR="003F31BA" w:rsidRPr="00CE4524">
        <w:rPr>
          <w:sz w:val="24"/>
          <w:szCs w:val="24"/>
        </w:rPr>
        <w:fldChar w:fldCharType="end"/>
      </w:r>
      <w:r w:rsidR="00007995">
        <w:rPr>
          <w:sz w:val="24"/>
          <w:szCs w:val="24"/>
        </w:rPr>
        <w:t>.</w:t>
      </w:r>
      <w:r w:rsidR="00D5785D">
        <w:rPr>
          <w:sz w:val="24"/>
          <w:szCs w:val="24"/>
        </w:rPr>
        <w:t xml:space="preserve"> </w:t>
      </w:r>
    </w:p>
    <w:p w14:paraId="5A7DA9C2" w14:textId="77777777" w:rsidR="00CB742F" w:rsidRDefault="00CB742F" w:rsidP="000542D3">
      <w:pPr>
        <w:pStyle w:val="BodyText"/>
        <w:spacing w:line="249" w:lineRule="auto"/>
        <w:rPr>
          <w:ins w:id="16" w:author="Camp, Chris" w:date="2022-12-16T11:39:00Z"/>
          <w:sz w:val="24"/>
          <w:szCs w:val="24"/>
        </w:rPr>
      </w:pPr>
    </w:p>
    <w:p w14:paraId="096BC6A4" w14:textId="21E66E3D" w:rsidR="00007995" w:rsidRDefault="00741C1D" w:rsidP="000542D3">
      <w:pPr>
        <w:pStyle w:val="BodyText"/>
        <w:spacing w:line="249" w:lineRule="auto"/>
        <w:rPr>
          <w:sz w:val="24"/>
          <w:szCs w:val="24"/>
        </w:rPr>
      </w:pPr>
      <w:ins w:id="17" w:author="Camp, Chris" w:date="2022-12-16T11:39:00Z">
        <w:r>
          <w:rPr>
            <w:sz w:val="24"/>
            <w:szCs w:val="24"/>
          </w:rPr>
          <w:t xml:space="preserve">We thus combined </w:t>
        </w:r>
        <w:r w:rsidRPr="00741C1D">
          <w:rPr>
            <w:sz w:val="24"/>
            <w:szCs w:val="24"/>
          </w:rPr>
          <w:t>ICC, fingerprinting, and discriminability to determine how these measures may reflect different facets of reliability and offer unique perspectives on the data.</w:t>
        </w:r>
        <w:r>
          <w:rPr>
            <w:sz w:val="24"/>
            <w:szCs w:val="24"/>
          </w:rPr>
          <w:t xml:space="preserve"> </w:t>
        </w:r>
        <w:r w:rsidR="00CB742F">
          <w:rPr>
            <w:sz w:val="24"/>
            <w:szCs w:val="24"/>
          </w:rPr>
          <w:t xml:space="preserve">In addition to assessing group differences, we explored potential associations between reliability and individual differences in symptoms. Finally, we </w:t>
        </w:r>
        <w:r w:rsidR="007D5ECB">
          <w:rPr>
            <w:sz w:val="24"/>
            <w:szCs w:val="24"/>
          </w:rPr>
          <w:t xml:space="preserve">expanded previous work finding that more reliable edges </w:t>
        </w:r>
        <w:r w:rsidR="00361D90">
          <w:rPr>
            <w:sz w:val="24"/>
            <w:szCs w:val="24"/>
          </w:rPr>
          <w:t xml:space="preserve">are not associated with greater predictive utility into </w:t>
        </w:r>
        <w:r w:rsidR="007D5ECB">
          <w:rPr>
            <w:sz w:val="24"/>
            <w:szCs w:val="24"/>
          </w:rPr>
          <w:t xml:space="preserve">a psychiatric context </w:t>
        </w:r>
        <w:r w:rsidR="007D5ECB">
          <w:rPr>
            <w:sz w:val="24"/>
            <w:szCs w:val="24"/>
          </w:rPr>
          <w:fldChar w:fldCharType="begin"/>
        </w:r>
        <w:r w:rsidR="007D5ECB">
          <w:rPr>
            <w:sz w:val="24"/>
            <w:szCs w:val="24"/>
          </w:rPr>
          <w:instrText xml:space="preserve"> ADDIN ZOTERO_ITEM CSL_CITATION {"citationID":"WKl1m3C1","properties":{"formattedCitation":"(Noble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7D5ECB">
          <w:rPr>
            <w:sz w:val="24"/>
            <w:szCs w:val="24"/>
          </w:rPr>
          <w:fldChar w:fldCharType="separate"/>
        </w:r>
        <w:r w:rsidR="007D5ECB" w:rsidRPr="007D5ECB">
          <w:rPr>
            <w:sz w:val="24"/>
          </w:rPr>
          <w:t>(Noble et al., 2017)</w:t>
        </w:r>
        <w:r w:rsidR="007D5ECB">
          <w:rPr>
            <w:sz w:val="24"/>
            <w:szCs w:val="24"/>
          </w:rPr>
          <w:fldChar w:fldCharType="end"/>
        </w:r>
        <w:r w:rsidR="007D5ECB">
          <w:rPr>
            <w:sz w:val="24"/>
            <w:szCs w:val="24"/>
          </w:rPr>
          <w:t>.</w:t>
        </w:r>
      </w:ins>
      <w:del w:id="18" w:author="Camp, Chris" w:date="2022-12-16T11:39:00Z">
        <w:r>
          <w:rPr>
            <w:sz w:val="24"/>
            <w:szCs w:val="24"/>
          </w:rPr>
          <w:delText xml:space="preserve">We thus combined </w:delText>
        </w:r>
        <w:r w:rsidRPr="00741C1D">
          <w:rPr>
            <w:sz w:val="24"/>
            <w:szCs w:val="24"/>
          </w:rPr>
          <w:delText>ICC, fingerprinting, and discriminability to determine how these measures may reflect different facets of reliability and offer unique perspectives on the data.</w:delText>
        </w:r>
      </w:del>
      <w:r>
        <w:rPr>
          <w:sz w:val="24"/>
          <w:szCs w:val="24"/>
        </w:rPr>
        <w:t xml:space="preserve"> </w:t>
      </w:r>
      <w:r w:rsidR="00906C24">
        <w:rPr>
          <w:sz w:val="24"/>
          <w:szCs w:val="24"/>
        </w:rPr>
        <w:t xml:space="preserve">In conducting these analyses, we expected </w:t>
      </w:r>
      <w:r w:rsidR="00D93B22">
        <w:rPr>
          <w:sz w:val="24"/>
          <w:szCs w:val="24"/>
        </w:rPr>
        <w:t xml:space="preserve">adolescents with depression to have less reliable connectomes </w:t>
      </w:r>
      <w:r w:rsidR="008B115D">
        <w:rPr>
          <w:sz w:val="24"/>
          <w:szCs w:val="24"/>
        </w:rPr>
        <w:t>than their healthy peers</w:t>
      </w:r>
      <w:r w:rsidR="00230F44">
        <w:rPr>
          <w:sz w:val="24"/>
          <w:szCs w:val="24"/>
        </w:rPr>
        <w:t>,</w:t>
      </w:r>
      <w:r w:rsidR="002862D2">
        <w:rPr>
          <w:sz w:val="24"/>
          <w:szCs w:val="24"/>
        </w:rPr>
        <w:t xml:space="preserve"> as the episodic nature of the illness may result in increased within-subject variability across timepoints. This</w:t>
      </w:r>
      <w:r w:rsidR="007F1CF8">
        <w:rPr>
          <w:sz w:val="24"/>
          <w:szCs w:val="24"/>
        </w:rPr>
        <w:t xml:space="preserve"> </w:t>
      </w:r>
      <w:r w:rsidR="00DD79FB">
        <w:rPr>
          <w:sz w:val="24"/>
          <w:szCs w:val="24"/>
        </w:rPr>
        <w:t>relationship would follow</w:t>
      </w:r>
      <w:r w:rsidR="007F1CF8">
        <w:rPr>
          <w:sz w:val="24"/>
          <w:szCs w:val="24"/>
        </w:rPr>
        <w:t xml:space="preserve"> </w:t>
      </w:r>
      <w:r w:rsidR="00F635D0">
        <w:rPr>
          <w:sz w:val="24"/>
          <w:szCs w:val="24"/>
        </w:rPr>
        <w:t xml:space="preserve">the limited </w:t>
      </w:r>
      <w:r w:rsidR="007F1CF8">
        <w:rPr>
          <w:sz w:val="24"/>
          <w:szCs w:val="24"/>
        </w:rPr>
        <w:t xml:space="preserve">previous work </w:t>
      </w:r>
      <w:r w:rsidR="0021457B">
        <w:rPr>
          <w:sz w:val="24"/>
          <w:szCs w:val="24"/>
        </w:rPr>
        <w:t>with</w:t>
      </w:r>
      <w:r w:rsidR="007F1CF8">
        <w:rPr>
          <w:sz w:val="24"/>
          <w:szCs w:val="24"/>
        </w:rPr>
        <w:t xml:space="preserve"> other psychiatric illness</w:t>
      </w:r>
      <w:r w:rsidR="00230F44">
        <w:rPr>
          <w:sz w:val="24"/>
          <w:szCs w:val="24"/>
        </w:rPr>
        <w:t xml:space="preserve"> </w:t>
      </w:r>
      <w:r w:rsidR="00230F44">
        <w:rPr>
          <w:sz w:val="24"/>
          <w:szCs w:val="24"/>
        </w:rPr>
        <w:fldChar w:fldCharType="begin"/>
      </w:r>
      <w:r w:rsidR="00230F44">
        <w:rPr>
          <w:sz w:val="24"/>
          <w:szCs w:val="24"/>
        </w:rPr>
        <w:instrText xml:space="preserve"> ADDIN ZOTERO_ITEM CSL_CITATION {"citationID":"ICZpM8gG","properties":{"formattedCitation":"(Blautzik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230F44">
        <w:rPr>
          <w:sz w:val="24"/>
          <w:szCs w:val="24"/>
        </w:rPr>
        <w:fldChar w:fldCharType="separate"/>
      </w:r>
      <w:r w:rsidR="00230F44" w:rsidRPr="00230F44">
        <w:rPr>
          <w:sz w:val="24"/>
        </w:rPr>
        <w:t>(Blautzik et al., 2013; Manoach et al., 2001)</w:t>
      </w:r>
      <w:r w:rsidR="00230F44">
        <w:rPr>
          <w:sz w:val="24"/>
          <w:szCs w:val="24"/>
        </w:rPr>
        <w:fldChar w:fldCharType="end"/>
      </w:r>
      <w:r w:rsidR="007F1CF8">
        <w:rPr>
          <w:sz w:val="24"/>
          <w:szCs w:val="24"/>
        </w:rPr>
        <w:t xml:space="preserve">. We also </w:t>
      </w:r>
      <w:r w:rsidR="00386FF3">
        <w:rPr>
          <w:sz w:val="24"/>
          <w:szCs w:val="24"/>
        </w:rPr>
        <w:t>predicted</w:t>
      </w:r>
      <w:r w:rsidR="007F1CF8">
        <w:rPr>
          <w:sz w:val="24"/>
          <w:szCs w:val="24"/>
        </w:rPr>
        <w:t xml:space="preserve"> </w:t>
      </w:r>
      <w:r w:rsidR="00386FF3">
        <w:rPr>
          <w:sz w:val="24"/>
          <w:szCs w:val="24"/>
        </w:rPr>
        <w:t xml:space="preserve">high </w:t>
      </w:r>
      <w:r w:rsidR="007F1CF8">
        <w:rPr>
          <w:sz w:val="24"/>
          <w:szCs w:val="24"/>
        </w:rPr>
        <w:t xml:space="preserve">multivariate reliability (fingerprinting and discriminability) </w:t>
      </w:r>
      <w:r w:rsidR="00386FF3">
        <w:rPr>
          <w:sz w:val="24"/>
          <w:szCs w:val="24"/>
        </w:rPr>
        <w:t xml:space="preserve">and poor </w:t>
      </w:r>
      <w:r>
        <w:rPr>
          <w:sz w:val="24"/>
          <w:szCs w:val="24"/>
        </w:rPr>
        <w:t>univariate</w:t>
      </w:r>
      <w:r w:rsidR="00386FF3">
        <w:rPr>
          <w:sz w:val="24"/>
          <w:szCs w:val="24"/>
        </w:rPr>
        <w:t xml:space="preserve"> reliability </w:t>
      </w:r>
      <w:r>
        <w:rPr>
          <w:sz w:val="24"/>
          <w:szCs w:val="24"/>
        </w:rPr>
        <w:t>(ICC</w:t>
      </w:r>
      <w:r w:rsidR="00386FF3">
        <w:rPr>
          <w:sz w:val="24"/>
          <w:szCs w:val="24"/>
        </w:rPr>
        <w:t xml:space="preserve">), in line with previous results </w:t>
      </w:r>
      <w:r w:rsidR="00386FF3">
        <w:rPr>
          <w:sz w:val="24"/>
          <w:szCs w:val="24"/>
        </w:rPr>
        <w:fldChar w:fldCharType="begin"/>
      </w:r>
      <w:r w:rsidR="00386FF3">
        <w:rPr>
          <w:sz w:val="24"/>
          <w:szCs w:val="24"/>
        </w:rPr>
        <w:instrText xml:space="preserve"> ADDIN ZOTERO_ITEM CSL_CITATION {"citationID":"nygFQHYG","properties":{"formattedCitation":"(Bridgeford et al., 2021; Horien et al., 2019; Noble et al., 2019)","plainCitation":"(Bridgeford et al., 2021; Horien et al., 2019; Noble et al., 2019)","noteIndex":0},"citationItems":[{"id":4395,"uris":["http://zotero.org/users/5958044/items/IRTYWWC9"],"itemData":{"id":4395,"type":"article-journal","abstract":"Replicability,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386FF3">
        <w:rPr>
          <w:sz w:val="24"/>
          <w:szCs w:val="24"/>
        </w:rPr>
        <w:fldChar w:fldCharType="separate"/>
      </w:r>
      <w:r w:rsidR="00386FF3" w:rsidRPr="00386FF3">
        <w:rPr>
          <w:sz w:val="24"/>
        </w:rPr>
        <w:t>(Bridgeford et al., 2021; Horien et al., 2019; Noble et al., 2019)</w:t>
      </w:r>
      <w:r w:rsidR="00386FF3">
        <w:rPr>
          <w:sz w:val="24"/>
          <w:szCs w:val="24"/>
        </w:rPr>
        <w:fldChar w:fldCharType="end"/>
      </w:r>
      <w:r>
        <w:rPr>
          <w:sz w:val="24"/>
          <w:szCs w:val="24"/>
        </w:rPr>
        <w:t xml:space="preserve">. </w:t>
      </w:r>
      <w:r w:rsidR="004C3A48">
        <w:rPr>
          <w:sz w:val="24"/>
          <w:szCs w:val="24"/>
        </w:rPr>
        <w:t xml:space="preserve">Through this investigation, we will clarify </w:t>
      </w:r>
      <w:r w:rsidR="00322CEA">
        <w:rPr>
          <w:sz w:val="24"/>
          <w:szCs w:val="24"/>
        </w:rPr>
        <w:t xml:space="preserve">the test-retest reliability of functional connectivity in a clinically relevant population, </w:t>
      </w:r>
      <w:r w:rsidR="00D759AC">
        <w:rPr>
          <w:sz w:val="24"/>
          <w:szCs w:val="24"/>
        </w:rPr>
        <w:t xml:space="preserve">guiding the search for biomarkers that can revolutionize psychiatry. </w:t>
      </w:r>
    </w:p>
    <w:p w14:paraId="2ABE676A" w14:textId="6D4D11EE" w:rsidR="00007995" w:rsidRDefault="00007995" w:rsidP="006833D5">
      <w:pPr>
        <w:pStyle w:val="BodyText"/>
        <w:spacing w:line="249" w:lineRule="auto"/>
        <w:ind w:firstLine="303"/>
        <w:rPr>
          <w:w w:val="95"/>
          <w:sz w:val="24"/>
          <w:szCs w:val="24"/>
        </w:rPr>
      </w:pPr>
    </w:p>
    <w:p w14:paraId="77ACC300" w14:textId="4112097A" w:rsidR="006833D5" w:rsidRDefault="005664D9" w:rsidP="006833D5">
      <w:pPr>
        <w:pStyle w:val="Heading1"/>
        <w:spacing w:before="0"/>
        <w:ind w:left="0"/>
        <w:rPr>
          <w:rFonts w:ascii="Times New Roman" w:hAnsi="Times New Roman" w:cs="Times New Roman"/>
          <w:spacing w:val="-2"/>
        </w:rPr>
      </w:pPr>
      <w:r w:rsidRPr="001F45E9">
        <w:rPr>
          <w:rFonts w:ascii="Times New Roman" w:hAnsi="Times New Roman" w:cs="Times New Roman"/>
          <w:spacing w:val="-2"/>
        </w:rPr>
        <w:t>METHODS</w:t>
      </w:r>
      <w:r w:rsidR="0072244C">
        <w:rPr>
          <w:rFonts w:ascii="Times New Roman" w:hAnsi="Times New Roman" w:cs="Times New Roman"/>
          <w:spacing w:val="-2"/>
        </w:rPr>
        <w:t xml:space="preserve"> AND MATERIALS</w:t>
      </w:r>
    </w:p>
    <w:p w14:paraId="1DD2900B" w14:textId="3D260C25" w:rsidR="002461EE" w:rsidRPr="001F45E9" w:rsidRDefault="005664D9" w:rsidP="006833D5">
      <w:pPr>
        <w:pStyle w:val="Heading1"/>
        <w:spacing w:before="0"/>
        <w:ind w:left="0"/>
        <w:rPr>
          <w:rFonts w:ascii="Times New Roman" w:hAnsi="Times New Roman" w:cs="Times New Roman"/>
        </w:rPr>
      </w:pPr>
      <w:r w:rsidRPr="001F45E9">
        <w:rPr>
          <w:rFonts w:ascii="Times New Roman" w:hAnsi="Times New Roman" w:cs="Times New Roman"/>
          <w:spacing w:val="-2"/>
        </w:rPr>
        <w:t>Participants</w:t>
      </w:r>
    </w:p>
    <w:p w14:paraId="59252202" w14:textId="6F424CFB" w:rsidR="00267CAF" w:rsidRDefault="009749A5" w:rsidP="006833D5">
      <w:pPr>
        <w:pStyle w:val="BodyText"/>
        <w:rPr>
          <w:sz w:val="24"/>
          <w:szCs w:val="24"/>
        </w:rPr>
      </w:pPr>
      <w:r>
        <w:rPr>
          <w:sz w:val="24"/>
          <w:szCs w:val="24"/>
        </w:rPr>
        <w:t xml:space="preserve">Participants were </w:t>
      </w:r>
      <w:r w:rsidR="00395267">
        <w:rPr>
          <w:sz w:val="24"/>
          <w:szCs w:val="24"/>
        </w:rPr>
        <w:t xml:space="preserve">part of the </w:t>
      </w:r>
      <w:r w:rsidRPr="009749A5">
        <w:rPr>
          <w:sz w:val="24"/>
          <w:szCs w:val="24"/>
        </w:rPr>
        <w:t>National Institute of Mental Health Characterization and Treatment of Depression (NIMH CAT-D) cohort, a longitudinal case-control study</w:t>
      </w:r>
      <w:r w:rsidR="004931F8">
        <w:rPr>
          <w:sz w:val="24"/>
          <w:szCs w:val="24"/>
        </w:rPr>
        <w:t xml:space="preserve"> </w:t>
      </w:r>
      <w:r w:rsidR="004931F8">
        <w:rPr>
          <w:sz w:val="24"/>
          <w:szCs w:val="24"/>
        </w:rPr>
        <w:fldChar w:fldCharType="begin"/>
      </w:r>
      <w:r w:rsidR="004931F8">
        <w:rPr>
          <w:sz w:val="24"/>
          <w:szCs w:val="24"/>
        </w:rPr>
        <w:instrText xml:space="preserve"> ADDIN ZOTERO_ITEM CSL_CITATION {"citationID":"eYczMDqu","properties":{"formattedCitation":"(Gorham et al., 2022; Sadeghi et al., 2022)","plainCitation":"(Gorham et al., 2022; Sadeghi et al., 2022)","noteIndex":0},"citationItems":[{"id":4821,"uris":["http://zotero.org/users/5958044/items/DCW4NQK3"],"itemData":{"id":4821,"type":"article-journal","abstract":"Background Family history of depression (FHD) is a known risk factor for the new onset of depression. However, it is unclear if FHD is clinically useful for prognosis in adolescents with current, ongoing, or past depression. This preregistered study uses a longitudinal, multi-informant design to examine whether a child’s FHD adds information about future depressive episodes and depression severity applying state-of-the-art predictive out-of-sample methodology. Methods We examined data in adolescents with current or past depression (age 11–17 years) from the National Institute of Mental Health Characterization and Treatment of Adolescent Depression (CAT-D) study. We asked whether a history of depression in a first-degree relative was predictive of depressive episode duration (72 participants) and future depressive symptom severity in probands (129 participants, 1,439 total assessments). Results Family history of depression, while statistically associated with time spent depressed, did not improve predictions of time spent depressed, nor did it improve models of change in depression severity measured by self- or parent-report. Conclusions Family history of depression does not improve the prediction of the course of depression in adolescents already diagnosed with depression. The difference between statistical association and predictive models highlights the importance of assessing predictive performance when evaluating questions of clinical utility.","container-title":"Journal of Child Psychology and Psychiatry","DOI":"10.1111/jcpp.13547","ISSN":"1469-7610","issue":"8","language":"en","license":"All rights reserved","note":"_eprint: https://onlinelibrary.wiley.com/doi/pdf/10.1111/jcpp.13547","page":"939-947","source":"Wiley Online Library","title":"Clinical utility of family history of depression for prognosis of adolescent depression severity and duration assessed with predictive modeling","volume":"63","author":[{"family":"Gorham","given":"Lisa S."},{"family":"Sadeghi","given":"Neda"},{"family":"Eisner","given":"Lillian"},{"family":"Taigman","given":"Jeremy"},{"family":"Haynes","given":"Katherine"},{"family":"Qi","given":"Karen"},{"family":"Camp","given":"Christopher C."},{"family":"Fors","given":"Payton"},{"family":"Rodriguez","given":"Diana"},{"family":"McGuire","given":"Jerry"},{"family":"Garth","given":"Erin"},{"family":"Engel","given":"Chana"},{"family":"Davis","given":"Mollie"},{"family":"Towbin","given":"Kenneth"},{"family":"Stringaris","given":"Argyris"},{"family":"Nielson","given":"Dylan M."}],"issued":{"date-parts":[["2022"]]}}},{"id":4447,"uris":["http://zotero.org/users/5958044/items/UHMGKDSU"],"itemData":{"id":4447,"type":"article-journal","abstract":"Objective\nTo investigate whether, compared to pre-pandemic levels, depressive and anxiety symptoms in adolescents with depression increased during the pandemic.\nMethod\nWe utilized data from National Institute of Mental Health Characterization and Treatment of Depression (NIMH CAT-D) cohort, a longitudinal case control study that started pre-pandemic. Most of the participants are from the states of Maryland and Virginia in the United States. We compared depressive symptoms (1820 measurements; 519 measurements pre-pandemic and 1302 during the pandemic) and anxiety symptoms (1800 measurements; 508 measurements pre-pandemic and 1292 ratings during the pandemic) of 166 adolescents (109 girls, 96 adolescents with depression) before and during the pandemic. Data was collected during yearly clinical visits, interim four-months follow-up visits, inpatient stays, and weekly outpatient sessions, and additional data collection during the pandemic. Pre-pandemic, healthy volunteers (HVs) had a median of one depressive and anxiety rating (range: 1-3) and adolescents with depression had a median of two ratings (anxiety rating range: 1-25, depressive rating range: 1-26). During the pandemic HVs had a median of eight anxiety ratings and nine depressive ratings (range: 1-13) and adolescents with depression had a median of seven anxiety and depressive ratings (range: 1-29). We also analyzed adolescent- and parent-reported behaviors in the CoRonavIruS Health Impact Survey (CRISIS), totaling 920 self-reported measures for 164 adolescents (112 girls, 92 adolescents with depression). HVs had a median of seven surveys (range: 1-8), and adolescents with depression had a median of five surveys (range: 1-8).\nResults\nPre-pandemic, adolescents with depression had a mean depressive score of 11.16 (95% CI [10.10, 12.22]) and HVs had a mean depressive score of 1.76 (95% CI [0.40, 3.13]), a difference of 9.40 points (95% CI [7.78, 11.01]). During the pandemic, this difference decreased by 22.6% (2.05 points, 95% CI [0.71, 3.40], P=0.003) due to 0.89 points decrease in severity of scores in adolescents with depression (95% CI [0.08, 1.70], P = 0.032) and 1.16 points increase in healthy individuals’ depressive symptoms (95% CI [0.10 - 2.23], P = 0.032). Compared to their pre-pandemic levels, adolescents with depression reported overall lower anxiety symptoms during the pandemic. Parent-on-child reports also were consistent with these results.\nConclusion\nContrary to our hypothesis, we found that both depressive and anxiety symptoms were lower for adolescents with depression during the pandemic compared to before. In contrast, the depression scores for the HVs were higher during the pandemic relative to their pre-pandemic ratings; these scores remained much lower than those of adolescents with depression. Clinical trial registration information: Characterization and Treatment of Adolescent Depression; https://clinicaltrials.gov/; NCT03388606.","container-title":"Journal of the American Academy of Child &amp; Adolescent Psychiatry","DOI":"10.1016/j.jaac.2022.04.004","ISSN":"0890-8567","journalAbbreviation":"Journal of the American Academy of Child &amp; Adolescent Psychiatry","language":"en","license":"All rights reserved","source":"ScienceDirect","title":"Mood and Behaviors of Adolescents With Depression in a Longitudinal Study Before and During the COVID-19 Pandemic","URL":"https://www.sciencedirect.com/science/article/pii/S0890856722001952","author":[{"family":"Sadeghi","given":"Neda"},{"family":"Fors","given":"Payton Q."},{"family":"Eisner","given":"Lillian"},{"family":"Taigman","given":"Jeremy"},{"family":"Qi","given":"Karen"},{"family":"Gorham","given":"Lisa S."},{"family":"Camp","given":"Christopher C."},{"family":"O’Callaghan","given":"Georgia"},{"family":"Rodriguez","given":"Diana"},{"family":"McGuire","given":"Jerry"},{"family":"Garth","given":"Erin M."},{"family":"Engel","given":"Chana"},{"family":"Davis","given":"Mollie"},{"family":"Towbin","given":"Kenneth E."},{"family":"Stringaris","given":"Argyris"},{"family":"Nielson","given":"Dylan M."}],"accessed":{"date-parts":[["2022",4,25]]},"issued":{"date-parts":[["2022",4,19]]}}}],"schema":"https://github.com/citation-style-language/schema/raw/master/csl-citation.json"} </w:instrText>
      </w:r>
      <w:r w:rsidR="004931F8">
        <w:rPr>
          <w:sz w:val="24"/>
          <w:szCs w:val="24"/>
        </w:rPr>
        <w:fldChar w:fldCharType="separate"/>
      </w:r>
      <w:r w:rsidR="004931F8" w:rsidRPr="004931F8">
        <w:rPr>
          <w:sz w:val="24"/>
        </w:rPr>
        <w:t>(Gorham et al., 2022; Sadeghi et al., 2022)</w:t>
      </w:r>
      <w:r w:rsidR="004931F8">
        <w:rPr>
          <w:sz w:val="24"/>
          <w:szCs w:val="24"/>
        </w:rPr>
        <w:fldChar w:fldCharType="end"/>
      </w:r>
      <w:r w:rsidR="00FD0072">
        <w:rPr>
          <w:sz w:val="24"/>
          <w:szCs w:val="24"/>
        </w:rPr>
        <w:t>.</w:t>
      </w:r>
      <w:r>
        <w:rPr>
          <w:sz w:val="24"/>
          <w:szCs w:val="24"/>
        </w:rPr>
        <w:t xml:space="preserve"> </w:t>
      </w:r>
      <w:r w:rsidR="00FD0072">
        <w:rPr>
          <w:sz w:val="24"/>
          <w:szCs w:val="24"/>
        </w:rPr>
        <w:t xml:space="preserve">Adolescent </w:t>
      </w:r>
      <w:r w:rsidR="00D850CE" w:rsidRPr="00D850CE">
        <w:rPr>
          <w:sz w:val="24"/>
          <w:szCs w:val="24"/>
        </w:rPr>
        <w:t xml:space="preserve">volunteers (age 12–19 years) </w:t>
      </w:r>
      <w:r w:rsidR="00FD0072">
        <w:rPr>
          <w:sz w:val="24"/>
          <w:szCs w:val="24"/>
        </w:rPr>
        <w:t xml:space="preserve">were </w:t>
      </w:r>
      <w:r w:rsidR="00D850CE" w:rsidRPr="00D850CE">
        <w:rPr>
          <w:sz w:val="24"/>
          <w:szCs w:val="24"/>
        </w:rPr>
        <w:t>recruited through mail, online advertisement</w:t>
      </w:r>
      <w:r w:rsidR="000B33A8">
        <w:rPr>
          <w:sz w:val="24"/>
          <w:szCs w:val="24"/>
        </w:rPr>
        <w:t>,</w:t>
      </w:r>
      <w:r w:rsidR="00D850CE" w:rsidRPr="00D850CE">
        <w:rPr>
          <w:sz w:val="24"/>
          <w:szCs w:val="24"/>
        </w:rPr>
        <w:t xml:space="preserve"> and direct referrals from clinical sources. Participants provided informed consent to a protocol approved by the NIH Institutional Review Board (</w:t>
      </w:r>
      <w:r w:rsidR="002E74D9" w:rsidRPr="002E74D9">
        <w:rPr>
          <w:sz w:val="24"/>
          <w:szCs w:val="24"/>
        </w:rPr>
        <w:t>protocol no. 18-M-0037, clinical</w:t>
      </w:r>
      <w:r w:rsidR="002E74D9">
        <w:rPr>
          <w:sz w:val="24"/>
          <w:szCs w:val="24"/>
        </w:rPr>
        <w:t>-</w:t>
      </w:r>
      <w:r w:rsidR="002E74D9" w:rsidRPr="002E74D9">
        <w:rPr>
          <w:sz w:val="24"/>
          <w:szCs w:val="24"/>
        </w:rPr>
        <w:t>trials.gov no. NCT03388606</w:t>
      </w:r>
      <w:r w:rsidR="00D850CE" w:rsidRPr="00D850CE">
        <w:rPr>
          <w:sz w:val="24"/>
          <w:szCs w:val="24"/>
        </w:rPr>
        <w:t>) before completing questionnaires and an in-person evaluation with a medical practitioner at the NIH clinical center to guarantee their suitability to enroll in the study. Both healthy volunteers (not satisfying criteria for any diagnosis according to DSM-5) and patients with a primary diagnosis of major depression (MDD) or sub-threshold depression were included.</w:t>
      </w:r>
      <w:r w:rsidR="005F0F9C">
        <w:rPr>
          <w:sz w:val="24"/>
          <w:szCs w:val="24"/>
        </w:rPr>
        <w:t xml:space="preserve"> Participants completed </w:t>
      </w:r>
      <w:r w:rsidR="002B06A4">
        <w:rPr>
          <w:sz w:val="24"/>
          <w:szCs w:val="24"/>
        </w:rPr>
        <w:t>an fMRI scan after evaluation</w:t>
      </w:r>
      <w:r w:rsidR="00D152D7">
        <w:rPr>
          <w:sz w:val="24"/>
          <w:szCs w:val="24"/>
        </w:rPr>
        <w:t>.</w:t>
      </w:r>
      <w:r w:rsidR="00D850CE" w:rsidRPr="00D850CE">
        <w:rPr>
          <w:sz w:val="24"/>
          <w:szCs w:val="24"/>
        </w:rPr>
        <w:t xml:space="preserve"> </w:t>
      </w:r>
      <w:r w:rsidR="00113040">
        <w:rPr>
          <w:sz w:val="24"/>
          <w:szCs w:val="24"/>
        </w:rPr>
        <w:t xml:space="preserve">After one year, participants </w:t>
      </w:r>
      <w:r w:rsidR="00703270">
        <w:rPr>
          <w:sz w:val="24"/>
          <w:szCs w:val="24"/>
        </w:rPr>
        <w:t>returned for a follow-up visit consisting of questionnaires</w:t>
      </w:r>
      <w:r w:rsidR="00BE0EC8">
        <w:rPr>
          <w:sz w:val="24"/>
          <w:szCs w:val="24"/>
        </w:rPr>
        <w:t xml:space="preserve">, </w:t>
      </w:r>
      <w:r w:rsidR="00703270">
        <w:rPr>
          <w:sz w:val="24"/>
          <w:szCs w:val="24"/>
        </w:rPr>
        <w:t>a clinical interview</w:t>
      </w:r>
      <w:r w:rsidR="00BE0EC8">
        <w:rPr>
          <w:sz w:val="24"/>
          <w:szCs w:val="24"/>
        </w:rPr>
        <w:t xml:space="preserve">, and </w:t>
      </w:r>
      <w:r w:rsidR="00E855C7">
        <w:rPr>
          <w:sz w:val="24"/>
          <w:szCs w:val="24"/>
        </w:rPr>
        <w:t>an additional scan</w:t>
      </w:r>
      <w:r w:rsidR="007528BE">
        <w:rPr>
          <w:sz w:val="24"/>
          <w:szCs w:val="24"/>
        </w:rPr>
        <w:t xml:space="preserve">. </w:t>
      </w:r>
      <w:r w:rsidR="000B1894">
        <w:rPr>
          <w:sz w:val="24"/>
          <w:szCs w:val="24"/>
        </w:rPr>
        <w:t xml:space="preserve">Depressed participants </w:t>
      </w:r>
      <w:r w:rsidR="00A5049A">
        <w:rPr>
          <w:sz w:val="24"/>
          <w:szCs w:val="24"/>
        </w:rPr>
        <w:t>also completed scans</w:t>
      </w:r>
      <w:r w:rsidR="00981C51">
        <w:rPr>
          <w:sz w:val="24"/>
          <w:szCs w:val="24"/>
        </w:rPr>
        <w:t xml:space="preserve"> and questionnaires</w:t>
      </w:r>
      <w:r w:rsidR="00A5049A">
        <w:rPr>
          <w:sz w:val="24"/>
          <w:szCs w:val="24"/>
        </w:rPr>
        <w:t xml:space="preserve"> at four-month intervals</w:t>
      </w:r>
      <w:r w:rsidR="00D152D7">
        <w:rPr>
          <w:sz w:val="24"/>
          <w:szCs w:val="24"/>
        </w:rPr>
        <w:t xml:space="preserve"> between evaluation and </w:t>
      </w:r>
      <w:r w:rsidR="00861E9B">
        <w:rPr>
          <w:sz w:val="24"/>
          <w:szCs w:val="24"/>
        </w:rPr>
        <w:t xml:space="preserve">the one-year </w:t>
      </w:r>
      <w:r w:rsidR="007F1CAF">
        <w:rPr>
          <w:sz w:val="24"/>
          <w:szCs w:val="24"/>
        </w:rPr>
        <w:t>timepoint</w:t>
      </w:r>
      <w:r w:rsidR="00A5049A">
        <w:rPr>
          <w:sz w:val="24"/>
          <w:szCs w:val="24"/>
        </w:rPr>
        <w:t xml:space="preserve">. </w:t>
      </w:r>
      <w:r w:rsidR="00A95210">
        <w:rPr>
          <w:sz w:val="24"/>
          <w:szCs w:val="24"/>
        </w:rPr>
        <w:t xml:space="preserve">See Supplemental Table 1 for </w:t>
      </w:r>
      <w:r w:rsidR="001E09CC">
        <w:rPr>
          <w:sz w:val="24"/>
          <w:szCs w:val="24"/>
        </w:rPr>
        <w:t>participant information.</w:t>
      </w:r>
    </w:p>
    <w:p w14:paraId="486E4928" w14:textId="49F953B4" w:rsidR="007528BE" w:rsidRDefault="007528BE" w:rsidP="006833D5">
      <w:pPr>
        <w:pStyle w:val="BodyText"/>
        <w:rPr>
          <w:sz w:val="24"/>
          <w:szCs w:val="24"/>
        </w:rPr>
      </w:pPr>
    </w:p>
    <w:p w14:paraId="7D0D07DD" w14:textId="2F2D69F0" w:rsidR="007528BE" w:rsidRDefault="007528BE" w:rsidP="006833D5">
      <w:pPr>
        <w:pStyle w:val="BodyText"/>
        <w:rPr>
          <w:sz w:val="24"/>
          <w:szCs w:val="24"/>
        </w:rPr>
      </w:pPr>
      <w:r>
        <w:rPr>
          <w:b/>
          <w:bCs/>
          <w:sz w:val="24"/>
          <w:szCs w:val="24"/>
        </w:rPr>
        <w:t xml:space="preserve">Clinical </w:t>
      </w:r>
      <w:r w:rsidR="008A67E8">
        <w:rPr>
          <w:b/>
          <w:bCs/>
          <w:sz w:val="24"/>
          <w:szCs w:val="24"/>
        </w:rPr>
        <w:t>i</w:t>
      </w:r>
      <w:r>
        <w:rPr>
          <w:b/>
          <w:bCs/>
          <w:sz w:val="24"/>
          <w:szCs w:val="24"/>
        </w:rPr>
        <w:t xml:space="preserve">nterview and </w:t>
      </w:r>
      <w:r w:rsidR="008A67E8">
        <w:rPr>
          <w:b/>
          <w:bCs/>
          <w:sz w:val="24"/>
          <w:szCs w:val="24"/>
        </w:rPr>
        <w:t>q</w:t>
      </w:r>
      <w:r>
        <w:rPr>
          <w:b/>
          <w:bCs/>
          <w:sz w:val="24"/>
          <w:szCs w:val="24"/>
        </w:rPr>
        <w:t>uestionnaires</w:t>
      </w:r>
    </w:p>
    <w:p w14:paraId="50C7FD45" w14:textId="049C3F8F" w:rsidR="007528BE" w:rsidRPr="007528BE" w:rsidRDefault="007528BE" w:rsidP="006833D5">
      <w:pPr>
        <w:pStyle w:val="BodyText"/>
        <w:rPr>
          <w:sz w:val="24"/>
          <w:szCs w:val="24"/>
        </w:rPr>
      </w:pPr>
      <w:r>
        <w:rPr>
          <w:sz w:val="24"/>
          <w:szCs w:val="24"/>
        </w:rPr>
        <w:t xml:space="preserve">Participants </w:t>
      </w:r>
      <w:r w:rsidR="00984BFB">
        <w:rPr>
          <w:sz w:val="24"/>
          <w:szCs w:val="24"/>
        </w:rPr>
        <w:t>were diagnosed through the Kiddie-</w:t>
      </w:r>
      <w:r w:rsidR="00254556">
        <w:rPr>
          <w:sz w:val="24"/>
          <w:szCs w:val="24"/>
        </w:rPr>
        <w:t xml:space="preserve">Schedule for </w:t>
      </w:r>
      <w:r w:rsidR="00563B25">
        <w:rPr>
          <w:sz w:val="24"/>
          <w:szCs w:val="24"/>
        </w:rPr>
        <w:t>Affective Disorders</w:t>
      </w:r>
      <w:r w:rsidR="002744E7">
        <w:rPr>
          <w:sz w:val="24"/>
          <w:szCs w:val="24"/>
        </w:rPr>
        <w:t xml:space="preserve"> and Schizophrenia</w:t>
      </w:r>
      <w:r w:rsidR="00954FEE">
        <w:rPr>
          <w:sz w:val="24"/>
          <w:szCs w:val="24"/>
        </w:rPr>
        <w:t xml:space="preserve"> (K</w:t>
      </w:r>
      <w:r w:rsidR="00103C42">
        <w:rPr>
          <w:sz w:val="24"/>
          <w:szCs w:val="24"/>
        </w:rPr>
        <w:t>-</w:t>
      </w:r>
      <w:r w:rsidR="00954FEE">
        <w:rPr>
          <w:sz w:val="24"/>
          <w:szCs w:val="24"/>
        </w:rPr>
        <w:t xml:space="preserve">SADS), a semi-structured </w:t>
      </w:r>
      <w:r w:rsidR="00247DA9">
        <w:rPr>
          <w:sz w:val="24"/>
          <w:szCs w:val="24"/>
        </w:rPr>
        <w:t>interview</w:t>
      </w:r>
      <w:r w:rsidR="008D00F3">
        <w:rPr>
          <w:sz w:val="24"/>
          <w:szCs w:val="24"/>
        </w:rPr>
        <w:t xml:space="preserve"> </w:t>
      </w:r>
      <w:r w:rsidR="008D00F3">
        <w:rPr>
          <w:sz w:val="24"/>
          <w:szCs w:val="24"/>
        </w:rPr>
        <w:fldChar w:fldCharType="begin"/>
      </w:r>
      <w:r w:rsidR="008D00F3">
        <w:rPr>
          <w:sz w:val="24"/>
          <w:szCs w:val="24"/>
        </w:rPr>
        <w:instrText xml:space="preserve"> ADDIN ZOTERO_ITEM CSL_CITATION {"citationID":"9r1ddiPi","properties":{"formattedCitation":"(Kaufman &amp; Schweder, 2004)","plainCitation":"(Kaufman &amp; Schweder, 2004)","noteIndex":0},"citationItems":[{"id":4639,"uris":["http://zotero.org/users/5958044/items/7KM6LH5V"],"itemData":{"id":4639,"type":"chapter","abstract":"The Schedule for Affective Disorders and Schizophrenia for School-Age Children-Present and Lifetime Version (K-SADSPL) is a semistructured interview used to assess current and lifetime psychiatric diagnoses in children from 7 to 18 years of age (Kaufman et al., 1997). In this chapter, the authors discuss the K-SADSPL. The main topics discussed include the following: (1) test description; (2) theoretical basis; (3) test development; (4) psychometric characteristics; (5) range of applicability and limitations; (6) cross-cultural factors; (7) accommodation for populations with disabilities; (8) legal and ethical considerations;(9) computerization; (10) current research status; and (11) future directions. (PsycInfo Database Record (c) 2021 APA, all rights reserved)","container-title":"Comprehensive handbook of psychological assessment, Vol. 2: Personality assessment","event-place":"Hoboken, NJ, US","ISBN":"978-0-471-41612-8","page":"247-255","publisher":"John Wiley &amp; Sons, Inc.","publisher-place":"Hoboken, NJ, US","source":"APA PsycNet","title":"The Schedule for Affective Disorders and Schizophrenia for School-Age Children: Present and Lifetime version (K-SADS-PL)","title-short":"The Schedule for Affective Disorders and Schizophrenia for School-Age Children","author":[{"family":"Kaufman","given":"Joan"},{"family":"Schweder","given":"Amanda E."}],"issued":{"date-parts":[["2004"]]}}}],"schema":"https://github.com/citation-style-language/schema/raw/master/csl-citation.json"} </w:instrText>
      </w:r>
      <w:r w:rsidR="008D00F3">
        <w:rPr>
          <w:sz w:val="24"/>
          <w:szCs w:val="24"/>
        </w:rPr>
        <w:fldChar w:fldCharType="separate"/>
      </w:r>
      <w:r w:rsidR="008D00F3" w:rsidRPr="008D00F3">
        <w:rPr>
          <w:sz w:val="24"/>
        </w:rPr>
        <w:t>(Kaufman &amp; Schweder, 2004)</w:t>
      </w:r>
      <w:r w:rsidR="008D00F3">
        <w:rPr>
          <w:sz w:val="24"/>
          <w:szCs w:val="24"/>
        </w:rPr>
        <w:fldChar w:fldCharType="end"/>
      </w:r>
      <w:r w:rsidR="00103C42">
        <w:rPr>
          <w:sz w:val="24"/>
          <w:szCs w:val="24"/>
        </w:rPr>
        <w:t xml:space="preserve">. </w:t>
      </w:r>
      <w:r w:rsidR="002A6243">
        <w:rPr>
          <w:sz w:val="24"/>
          <w:szCs w:val="24"/>
        </w:rPr>
        <w:t xml:space="preserve">Questionnaires administered included the </w:t>
      </w:r>
      <w:r w:rsidR="00793A02">
        <w:rPr>
          <w:sz w:val="24"/>
          <w:szCs w:val="24"/>
        </w:rPr>
        <w:t xml:space="preserve">Child </w:t>
      </w:r>
      <w:r w:rsidR="00413C0D">
        <w:rPr>
          <w:sz w:val="24"/>
          <w:szCs w:val="24"/>
        </w:rPr>
        <w:t xml:space="preserve">Self-Report: Short Version </w:t>
      </w:r>
      <w:r w:rsidR="002A6243">
        <w:rPr>
          <w:sz w:val="24"/>
          <w:szCs w:val="24"/>
        </w:rPr>
        <w:t>Mood and Feelings Questionnaire</w:t>
      </w:r>
      <w:r w:rsidR="00793A02">
        <w:rPr>
          <w:sz w:val="24"/>
          <w:szCs w:val="24"/>
        </w:rPr>
        <w:t xml:space="preserve"> </w:t>
      </w:r>
      <w:r w:rsidR="008728D1">
        <w:rPr>
          <w:sz w:val="24"/>
          <w:szCs w:val="24"/>
        </w:rPr>
        <w:fldChar w:fldCharType="begin"/>
      </w:r>
      <w:r w:rsidR="005A1232">
        <w:rPr>
          <w:sz w:val="24"/>
          <w:szCs w:val="24"/>
        </w:rPr>
        <w:instrText xml:space="preserve"> ADDIN ZOTERO_ITEM CSL_CITATION {"citationID":"0E9OddVT","properties":{"formattedCitation":"(Angold et al., 1995)","plainCitation":"(Angold et al., 1995)","dontUpdate":true,"noteIndex":0},"citationItems":[{"id":187,"uris":["http://zotero.org/users/5958044/items/UEQCHI5K"],"itemData":{"id":187,"type":"article-journal","abstract":"Examined the psychometric properties of the Short Mood and Feelings Questionnaire (SMFQ) with 173 Ss, aged 8–16 yrs old. Results reveal substantial correlations between the SMFQ, the Children's Depression Inventory and the Diagnostic Interview Schedule for Children (DISC). The SMFQ successfully discriminated the psychiatric Ss from pediatric controls. Within the pediatric group, the SMFQ discriminated DISC-diagnosed Ss with depressive disorder from non-depressed Ss. Exploratory factor analyses, along with a high internal consistency, suggest that the SMFQ was a unifactorial scale. The SMFQ appears to be a promising tool for both the swift assessment of core depressive symptomatology and as a screening measure for depression in child psychiatric epidemiological studies. (PsycINFO Database Record (c) 2016 APA, all rights reserved)","container-title":"International Journal of Methods in Psychiatric Research","ISSN":"1557-0657(Electronic),1049-8931(Print)","issue":"4","note":"publisher-place: US\npublisher: John Wiley &amp; Sons","page":"237-249","source":"APA PsycNET","title":"Development of a short questionnaire for use in epidemiological studies of depression in children and adolescents","volume":"5","author":[{"family":"Angold","given":"Adrian"},{"family":"Costello","given":"Elizabeth J."},{"family":"Messer","given":"Stephen C."},{"family":"Pickles","given":"Andrew"}],"issued":{"date-parts":[["1995"]]}}}],"schema":"https://github.com/citation-style-language/schema/raw/master/csl-citation.json"} </w:instrText>
      </w:r>
      <w:r w:rsidR="008728D1">
        <w:rPr>
          <w:sz w:val="24"/>
          <w:szCs w:val="24"/>
        </w:rPr>
        <w:fldChar w:fldCharType="separate"/>
      </w:r>
      <w:r w:rsidR="008728D1" w:rsidRPr="008728D1">
        <w:rPr>
          <w:sz w:val="24"/>
        </w:rPr>
        <w:t>(</w:t>
      </w:r>
      <w:r w:rsidR="00B27C2C">
        <w:rPr>
          <w:sz w:val="24"/>
        </w:rPr>
        <w:t>S-</w:t>
      </w:r>
      <w:r w:rsidR="00AC0FAC">
        <w:rPr>
          <w:sz w:val="24"/>
        </w:rPr>
        <w:t>MFQ</w:t>
      </w:r>
      <w:r w:rsidR="00B27C2C">
        <w:rPr>
          <w:sz w:val="24"/>
        </w:rPr>
        <w:t xml:space="preserve">; </w:t>
      </w:r>
      <w:r w:rsidR="008728D1" w:rsidRPr="008728D1">
        <w:rPr>
          <w:sz w:val="24"/>
        </w:rPr>
        <w:t>Angold et al., 1995)</w:t>
      </w:r>
      <w:r w:rsidR="008728D1">
        <w:rPr>
          <w:sz w:val="24"/>
          <w:szCs w:val="24"/>
        </w:rPr>
        <w:fldChar w:fldCharType="end"/>
      </w:r>
      <w:r w:rsidR="002A6243">
        <w:rPr>
          <w:sz w:val="24"/>
          <w:szCs w:val="24"/>
        </w:rPr>
        <w:t xml:space="preserve">, </w:t>
      </w:r>
      <w:r w:rsidR="00887E94">
        <w:rPr>
          <w:sz w:val="24"/>
          <w:szCs w:val="24"/>
        </w:rPr>
        <w:t xml:space="preserve">Affective Reactivity </w:t>
      </w:r>
      <w:r w:rsidR="00E53952">
        <w:rPr>
          <w:sz w:val="24"/>
          <w:szCs w:val="24"/>
        </w:rPr>
        <w:t xml:space="preserve">Index </w:t>
      </w:r>
      <w:r w:rsidR="00887E94">
        <w:rPr>
          <w:sz w:val="24"/>
          <w:szCs w:val="24"/>
        </w:rPr>
        <w:t xml:space="preserve">– 1 week </w:t>
      </w:r>
      <w:r w:rsidR="00887E94">
        <w:rPr>
          <w:sz w:val="24"/>
          <w:szCs w:val="24"/>
        </w:rPr>
        <w:fldChar w:fldCharType="begin"/>
      </w:r>
      <w:r w:rsidR="005A1232">
        <w:rPr>
          <w:sz w:val="24"/>
          <w:szCs w:val="24"/>
        </w:rPr>
        <w:instrText xml:space="preserve"> ADDIN ZOTERO_ITEM CSL_CITATION {"citationID":"Jhti8sAc","properties":{"formattedCitation":"(Stringaris et al., 2012)","plainCitation":"(Stringaris et al., 2012)","dontUpdate":true,"noteIndex":0},"citationItems":[{"id":4643,"uris":["http://zotero.org/users/5958044/items/EJAAGSA6"],"itemData":{"id":4643,"type":"article-journal","abstract":"Background: Irritable mood has recently become a matter of intense scientific interest. Here, we present data from two samples, one from the United States and the other from the United Kingdom, demonstrating the clinical and research utility of the parent- and self-report forms of the Affective Reactivity Index (ARI), a concise dimensional measure of irritability. Methods: The US sample (n = 218) consisted of children and adolescents recruited at the National Institute of Mental Health meeting criteria for bipolar disorder (BD, n = 39), severe mood dysregulation (SMD, n = 67), children at family risk for BD (n = 35), or were healthy volunteers (n = 77). The UK sample (n = 88) was comprised of children from a generic mental health setting and healthy volunteers from primary and secondary schools. Results: Parent- and self-report scales of the ARI showed excellent internal consistencies and formed a single factor in the two samples. In the US sample, the ARI showed a gradation with irritability significantly increasing from healthy volunteers through to SMD. Irritability was significantly higher in SMD than in BD by parent-report, but this did not reach significance by self-report. In the UK sample, parent-rated irritability was differentially related to emotional problems. Conclusions: Irritability can be measured using a concise instrument both in a highly specialized US, as well as a general UK child mental health setting. (PsycINFO Database Record (c) 2019 APA, all rights reserved)","container-title":"Journal of Child Psychology and Psychiatry","DOI":"10.1111/j.1469-7610.2012.02561.x","ISSN":"1469-7610","note":"publisher-place: United Kingdom\npublisher: Wiley-Blackwell Publishing Ltd.","page":"1109-1117","source":"APA PsycNet","title":"The Affective Reactivity Index: A concise irritability scale for clinical and research settings","title-short":"The Affective Reactivity Index","volume":"53","author":[{"family":"Stringaris","given":"Argyris"},{"family":"Goodman","given":"Robert"},{"family":"Ferdinando","given":"Sumudu"},{"family":"Razdan","given":"Varun"},{"family":"Muhrer","given":"Eli"},{"family":"Leibenluft","given":"Ellen"},{"family":"Brotman","given":"Melissa A."}],"issued":{"date-parts":[["2012"]]}}}],"schema":"https://github.com/citation-style-language/schema/raw/master/csl-citation.json"} </w:instrText>
      </w:r>
      <w:r w:rsidR="00887E94">
        <w:rPr>
          <w:sz w:val="24"/>
          <w:szCs w:val="24"/>
        </w:rPr>
        <w:fldChar w:fldCharType="separate"/>
      </w:r>
      <w:r w:rsidR="00887E94" w:rsidRPr="00887E94">
        <w:rPr>
          <w:sz w:val="24"/>
        </w:rPr>
        <w:t>(</w:t>
      </w:r>
      <w:r w:rsidR="00E53952">
        <w:rPr>
          <w:sz w:val="24"/>
        </w:rPr>
        <w:t xml:space="preserve">ARI; </w:t>
      </w:r>
      <w:r w:rsidR="00887E94" w:rsidRPr="00887E94">
        <w:rPr>
          <w:sz w:val="24"/>
        </w:rPr>
        <w:t>Stringaris et al., 2012)</w:t>
      </w:r>
      <w:r w:rsidR="00887E94">
        <w:rPr>
          <w:sz w:val="24"/>
          <w:szCs w:val="24"/>
        </w:rPr>
        <w:fldChar w:fldCharType="end"/>
      </w:r>
      <w:r w:rsidR="00E53952">
        <w:rPr>
          <w:sz w:val="24"/>
          <w:szCs w:val="24"/>
        </w:rPr>
        <w:t xml:space="preserve">, </w:t>
      </w:r>
      <w:r w:rsidR="00EB7D77">
        <w:rPr>
          <w:sz w:val="24"/>
          <w:szCs w:val="24"/>
        </w:rPr>
        <w:t>Snaith-Hamilton Pleasure Scale</w:t>
      </w:r>
      <w:r w:rsidR="00253E09">
        <w:rPr>
          <w:sz w:val="24"/>
          <w:szCs w:val="24"/>
        </w:rPr>
        <w:t xml:space="preserve"> </w:t>
      </w:r>
      <w:r w:rsidR="000A4B12">
        <w:rPr>
          <w:sz w:val="24"/>
          <w:szCs w:val="24"/>
        </w:rPr>
        <w:fldChar w:fldCharType="begin"/>
      </w:r>
      <w:r w:rsidR="005A1232">
        <w:rPr>
          <w:sz w:val="24"/>
          <w:szCs w:val="24"/>
        </w:rPr>
        <w:instrText xml:space="preserve"> ADDIN ZOTERO_ITEM CSL_CITATION {"citationID":"1kAgV55L","properties":{"formattedCitation":"(Snaith et al., 1995)","plainCitation":"(Snaith et al., 1995)","dontUpdate":true,"noteIndex":0},"citationItems":[{"id":4646,"uris":["http://zotero.org/users/5958044/items/XAARYBMP"],"itemData":{"id":4646,"type":"article-journal","abstract":"BACKGROUND: Hedonic tone and its absence, anhedonia, are important in psychopathological research, but instruments for their assessment are lengthy and probably culturally biased.\nMETHOD: A new scale was constructed from the responses of a large sample of the general population to a request to list six situations which afforded pleasure. The most frequent items were reviewed and those likely to be affected by cultural setting, age, or sex were removed. A pilot study led to an abbreviated scale of 14 items, covering four domains of pleasure response. This questionnaire was subjected to psychometric evaluation in new samples from the general population and psychiatric patients.\nRESULTS: The scale was found to have a score range that would distinguish a 'normal' from an 'abnormal' response. Validity and reliability were found to be satisfactory.\nCONCLUSIONS: The new scale, the Snaith-Hamilton Pleasure Scale (SHAPS), is an instrument which may be recommended for psychopathological research.","container-title":"The British Journal of Psychiatry: The Journal of Mental Science","DOI":"10.1192/bjp.167.1.99","ISSN":"0007-1250","issue":"1","journalAbbreviation":"Br J Psychiatry","language":"eng","note":"PMID: 7551619","page":"99-103","source":"PubMed","title":"A scale for the assessment of hedonic tone the Snaith-Hamilton Pleasure Scale","volume":"167","author":[{"family":"Snaith","given":"R. P."},{"family":"Hamilton","given":"M."},{"family":"Morley","given":"S."},{"family":"Humayan","given":"A."},{"family":"Hargreaves","given":"D."},{"family":"Trigwell","given":"P."}],"issued":{"date-parts":[["1995",7]]}}}],"schema":"https://github.com/citation-style-language/schema/raw/master/csl-citation.json"} </w:instrText>
      </w:r>
      <w:r w:rsidR="000A4B12">
        <w:rPr>
          <w:sz w:val="24"/>
          <w:szCs w:val="24"/>
        </w:rPr>
        <w:fldChar w:fldCharType="separate"/>
      </w:r>
      <w:r w:rsidR="000A4B12" w:rsidRPr="000A4B12">
        <w:rPr>
          <w:sz w:val="24"/>
        </w:rPr>
        <w:t>(</w:t>
      </w:r>
      <w:r w:rsidR="000A4B12">
        <w:rPr>
          <w:sz w:val="24"/>
        </w:rPr>
        <w:t xml:space="preserve">SHAPS; </w:t>
      </w:r>
      <w:r w:rsidR="000A4B12" w:rsidRPr="000A4B12">
        <w:rPr>
          <w:sz w:val="24"/>
        </w:rPr>
        <w:t>Snaith et al., 1995)</w:t>
      </w:r>
      <w:r w:rsidR="000A4B12">
        <w:rPr>
          <w:sz w:val="24"/>
          <w:szCs w:val="24"/>
        </w:rPr>
        <w:fldChar w:fldCharType="end"/>
      </w:r>
      <w:r w:rsidR="000A4B12">
        <w:rPr>
          <w:sz w:val="24"/>
          <w:szCs w:val="24"/>
        </w:rPr>
        <w:t xml:space="preserve">, </w:t>
      </w:r>
      <w:r w:rsidR="00F87A94">
        <w:rPr>
          <w:sz w:val="24"/>
          <w:szCs w:val="24"/>
        </w:rPr>
        <w:t xml:space="preserve">and Screen for Child </w:t>
      </w:r>
      <w:r w:rsidR="00427B67">
        <w:rPr>
          <w:sz w:val="24"/>
          <w:szCs w:val="24"/>
        </w:rPr>
        <w:t xml:space="preserve">Anxiety Related Disorders </w:t>
      </w:r>
      <w:r w:rsidR="00427B67">
        <w:rPr>
          <w:sz w:val="24"/>
          <w:szCs w:val="24"/>
        </w:rPr>
        <w:fldChar w:fldCharType="begin"/>
      </w:r>
      <w:r w:rsidR="005A1232">
        <w:rPr>
          <w:sz w:val="24"/>
          <w:szCs w:val="24"/>
        </w:rPr>
        <w:instrText xml:space="preserve"> ADDIN ZOTERO_ITEM CSL_CITATION {"citationID":"tDAtYHju","properties":{"formattedCitation":"(Birmaher et al., 1997)","plainCitation":"(Birmaher et al., 1997)","dontUpdate":true,"noteIndex":0},"citationItems":[{"id":4648,"uris":["http://zotero.org/users/5958044/items/CX4UY5P8"],"itemData":{"id":4648,"type":"article-journal","abstract":"OBJECTIVE: To develop a reliable and valid child and parent self-report instrument to screen children with anxiety disorders.\nMETHOD: An 85-item questionnaire was administered to 341 outpatient children and adolescents and 300 parents. Utilizing item analyses and factor analyses, the original scale was reduced to 38 items. A subsample of children (n = 88) and parents (n = 86) was retested an average of 5 weeks (4 days to 15 weeks after the initial screening.\nRESULTS: The child and parent Screen for Child Anxiety Related Emotional Disorders (SCARED) both yielded five factors: somatic/panic, general anxiety, separation anxiety, social phobia For the total score and each of the five factors, both the child and parent SCARED demonstrated good internal consistency (alpha = .74 to .93), test-retest reliability (intraclass correlation coefficients = .70 to .90), discriminative validity (both between anxiety and other disorders and within anxiety disorders), and moderate parent-child agreement (r = .20 to .47, p &lt; .001, all correlations).\nCONCLUSIONS: The SCARED shows promise as a screening instrument for anxiety disorders. Future studies using the SCARED in community samples are indicated.","container-title":"Journal of the American Academy of Child and Adolescent Psychiatry","DOI":"10.1097/00004583-199704000-00018","ISSN":"0890-8567","issue":"4","journalAbbreviation":"J Am Acad Child Adolesc Psychiatry","language":"eng","note":"PMID: 9100430","page":"545-553","source":"PubMed","title":"The Screen for Child Anxiety Related Emotional Disorders (SCARED): scale construction and psychometric characteristics","title-short":"The Screen for Child Anxiety Related Emotional Disorders (SCARED)","volume":"36","author":[{"family":"Birmaher","given":"B."},{"family":"Khetarpal","given":"S."},{"family":"Brent","given":"D."},{"family":"Cully","given":"M."},{"family":"Balach","given":"L."},{"family":"Kaufman","given":"J."},{"family":"Neer","given":"S. M."}],"issued":{"date-parts":[["1997",4]]}}}],"schema":"https://github.com/citation-style-language/schema/raw/master/csl-citation.json"} </w:instrText>
      </w:r>
      <w:r w:rsidR="00427B67">
        <w:rPr>
          <w:sz w:val="24"/>
          <w:szCs w:val="24"/>
        </w:rPr>
        <w:fldChar w:fldCharType="separate"/>
      </w:r>
      <w:r w:rsidR="00427B67" w:rsidRPr="00427B67">
        <w:rPr>
          <w:sz w:val="24"/>
        </w:rPr>
        <w:t>(</w:t>
      </w:r>
      <w:r w:rsidR="00CA2068">
        <w:rPr>
          <w:sz w:val="24"/>
        </w:rPr>
        <w:t xml:space="preserve">SCARED; </w:t>
      </w:r>
      <w:r w:rsidR="00427B67" w:rsidRPr="00427B67">
        <w:rPr>
          <w:sz w:val="24"/>
        </w:rPr>
        <w:t>Birmaher et al., 1997)</w:t>
      </w:r>
      <w:r w:rsidR="00427B67">
        <w:rPr>
          <w:sz w:val="24"/>
          <w:szCs w:val="24"/>
        </w:rPr>
        <w:fldChar w:fldCharType="end"/>
      </w:r>
      <w:r w:rsidR="00CA2068">
        <w:rPr>
          <w:sz w:val="24"/>
          <w:szCs w:val="24"/>
        </w:rPr>
        <w:t>.</w:t>
      </w:r>
    </w:p>
    <w:p w14:paraId="11C984C9" w14:textId="77777777" w:rsidR="0078386D" w:rsidRPr="001F45E9" w:rsidRDefault="0078386D" w:rsidP="006833D5">
      <w:pPr>
        <w:pStyle w:val="BodyText"/>
        <w:rPr>
          <w:sz w:val="24"/>
          <w:szCs w:val="24"/>
        </w:rPr>
      </w:pPr>
    </w:p>
    <w:p w14:paraId="1DD2900E" w14:textId="6861F73F"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fMRI</w:t>
      </w:r>
      <w:r w:rsidRPr="001F45E9">
        <w:rPr>
          <w:rFonts w:ascii="Times New Roman" w:hAnsi="Times New Roman" w:cs="Times New Roman"/>
          <w:spacing w:val="-6"/>
          <w:sz w:val="24"/>
          <w:szCs w:val="24"/>
        </w:rPr>
        <w:t xml:space="preserve"> </w:t>
      </w:r>
      <w:r w:rsidRPr="001F45E9">
        <w:rPr>
          <w:rFonts w:ascii="Times New Roman" w:hAnsi="Times New Roman" w:cs="Times New Roman"/>
          <w:sz w:val="24"/>
          <w:szCs w:val="24"/>
        </w:rPr>
        <w:t>data</w:t>
      </w:r>
      <w:r w:rsidRPr="001F45E9">
        <w:rPr>
          <w:rFonts w:ascii="Times New Roman" w:hAnsi="Times New Roman" w:cs="Times New Roman"/>
          <w:spacing w:val="-5"/>
          <w:sz w:val="24"/>
          <w:szCs w:val="24"/>
        </w:rPr>
        <w:t xml:space="preserve"> </w:t>
      </w:r>
      <w:r w:rsidRPr="001F45E9">
        <w:rPr>
          <w:rFonts w:ascii="Times New Roman" w:hAnsi="Times New Roman" w:cs="Times New Roman"/>
          <w:spacing w:val="-2"/>
          <w:sz w:val="24"/>
          <w:szCs w:val="24"/>
        </w:rPr>
        <w:t>acquisition</w:t>
      </w:r>
    </w:p>
    <w:p w14:paraId="7807715D" w14:textId="5EBEE0C6" w:rsidR="00225880" w:rsidRPr="002A687C" w:rsidRDefault="00225880" w:rsidP="00225880">
      <w:pPr>
        <w:pStyle w:val="BodyText"/>
        <w:rPr>
          <w:sz w:val="24"/>
          <w:szCs w:val="24"/>
        </w:rPr>
      </w:pPr>
      <w:r w:rsidRPr="008B7078">
        <w:rPr>
          <w:sz w:val="24"/>
          <w:szCs w:val="24"/>
        </w:rPr>
        <w:t xml:space="preserve">Following in-person screening, participants were scanned in a General Electric (Waukesha, WI) </w:t>
      </w:r>
      <w:r>
        <w:rPr>
          <w:sz w:val="24"/>
          <w:szCs w:val="24"/>
        </w:rPr>
        <w:t xml:space="preserve">Discovery </w:t>
      </w:r>
      <w:r w:rsidRPr="008B7078">
        <w:rPr>
          <w:sz w:val="24"/>
          <w:szCs w:val="24"/>
        </w:rPr>
        <w:t>MR-750s</w:t>
      </w:r>
      <w:r>
        <w:rPr>
          <w:sz w:val="24"/>
          <w:szCs w:val="24"/>
        </w:rPr>
        <w:t xml:space="preserve"> 3 tesla scanner with 32 channel head coils</w:t>
      </w:r>
      <w:r w:rsidRPr="002A687C">
        <w:rPr>
          <w:sz w:val="24"/>
          <w:szCs w:val="24"/>
        </w:rPr>
        <w:t>, being randomly assigned to one of two similar scanners. Both scanners were housed in the NMR suite of the NIH clinical center. The fixation stimulus was displayed via back-projection from a head-coil-mounted mirror. Foam padding was used to constrain head movement.</w:t>
      </w:r>
      <w:r w:rsidRPr="008328DC">
        <w:rPr>
          <w:sz w:val="24"/>
          <w:szCs w:val="24"/>
        </w:rPr>
        <w:t xml:space="preserve"> Res</w:t>
      </w:r>
      <w:r w:rsidRPr="002A687C">
        <w:rPr>
          <w:sz w:val="24"/>
          <w:szCs w:val="24"/>
        </w:rPr>
        <w:t>ting</w:t>
      </w:r>
      <w:r w:rsidR="008C7E94">
        <w:rPr>
          <w:sz w:val="24"/>
          <w:szCs w:val="24"/>
        </w:rPr>
        <w:t>-</w:t>
      </w:r>
      <w:r w:rsidRPr="002A687C">
        <w:rPr>
          <w:sz w:val="24"/>
          <w:szCs w:val="24"/>
        </w:rPr>
        <w:t xml:space="preserve">state data was collected with a multi-echo T2*-weighted echo-planar sequence with 32 oblique axial slices (4.0 mm thickness) (4 </w:t>
      </w:r>
      <w:r w:rsidR="008C7E94" w:rsidRPr="002A687C">
        <w:rPr>
          <w:sz w:val="24"/>
          <w:szCs w:val="24"/>
        </w:rPr>
        <w:t>echoes</w:t>
      </w:r>
      <w:r w:rsidRPr="002A687C">
        <w:rPr>
          <w:sz w:val="24"/>
          <w:szCs w:val="24"/>
        </w:rPr>
        <w:t xml:space="preserve">: 15.2 </w:t>
      </w:r>
      <w:proofErr w:type="spellStart"/>
      <w:r w:rsidRPr="002A687C">
        <w:rPr>
          <w:sz w:val="24"/>
          <w:szCs w:val="24"/>
        </w:rPr>
        <w:t>ms</w:t>
      </w:r>
      <w:proofErr w:type="spellEnd"/>
      <w:r w:rsidRPr="002A687C">
        <w:rPr>
          <w:sz w:val="24"/>
          <w:szCs w:val="24"/>
        </w:rPr>
        <w:t xml:space="preserve">, 28.8 </w:t>
      </w:r>
      <w:proofErr w:type="spellStart"/>
      <w:r w:rsidRPr="002A687C">
        <w:rPr>
          <w:sz w:val="24"/>
          <w:szCs w:val="24"/>
        </w:rPr>
        <w:t>ms</w:t>
      </w:r>
      <w:proofErr w:type="spellEnd"/>
      <w:r w:rsidRPr="002A687C">
        <w:rPr>
          <w:sz w:val="24"/>
          <w:szCs w:val="24"/>
        </w:rPr>
        <w:t xml:space="preserve">, 42.4 </w:t>
      </w:r>
      <w:proofErr w:type="spellStart"/>
      <w:r w:rsidRPr="002A687C">
        <w:rPr>
          <w:sz w:val="24"/>
          <w:szCs w:val="24"/>
        </w:rPr>
        <w:t>ms</w:t>
      </w:r>
      <w:proofErr w:type="spellEnd"/>
      <w:r w:rsidRPr="002A687C">
        <w:rPr>
          <w:sz w:val="24"/>
          <w:szCs w:val="24"/>
        </w:rPr>
        <w:t xml:space="preserve">, 56 </w:t>
      </w:r>
      <w:proofErr w:type="spellStart"/>
      <w:r w:rsidRPr="002A687C">
        <w:rPr>
          <w:sz w:val="24"/>
          <w:szCs w:val="24"/>
        </w:rPr>
        <w:t>ms</w:t>
      </w:r>
      <w:proofErr w:type="spellEnd"/>
      <w:r w:rsidRPr="002A687C">
        <w:rPr>
          <w:sz w:val="24"/>
          <w:szCs w:val="24"/>
        </w:rPr>
        <w:t>; flip angle, 80°; 64 × 64 matrix; field of view, 240 mm; in-plane resolution, 3.75 mm × 3.75 mm; repetition time</w:t>
      </w:r>
      <w:r>
        <w:rPr>
          <w:sz w:val="24"/>
          <w:szCs w:val="24"/>
        </w:rPr>
        <w:t xml:space="preserve">, </w:t>
      </w:r>
      <w:r w:rsidRPr="002A687C">
        <w:rPr>
          <w:sz w:val="24"/>
          <w:szCs w:val="24"/>
        </w:rPr>
        <w:t xml:space="preserve">2500 </w:t>
      </w:r>
      <w:proofErr w:type="spellStart"/>
      <w:r w:rsidRPr="002A687C">
        <w:rPr>
          <w:sz w:val="24"/>
          <w:szCs w:val="24"/>
        </w:rPr>
        <w:t>m</w:t>
      </w:r>
      <w:r>
        <w:rPr>
          <w:sz w:val="24"/>
          <w:szCs w:val="24"/>
        </w:rPr>
        <w:t>s</w:t>
      </w:r>
      <w:proofErr w:type="spellEnd"/>
      <w:r>
        <w:rPr>
          <w:sz w:val="24"/>
          <w:szCs w:val="24"/>
        </w:rPr>
        <w:t>; pixel bandwidth, 7812.5 Hz</w:t>
      </w:r>
      <w:r w:rsidRPr="002A687C">
        <w:rPr>
          <w:sz w:val="24"/>
          <w:szCs w:val="24"/>
        </w:rPr>
        <w:t>).</w:t>
      </w:r>
      <w:r w:rsidRPr="008B7078">
        <w:rPr>
          <w:sz w:val="24"/>
          <w:szCs w:val="24"/>
        </w:rPr>
        <w:t xml:space="preserve"> </w:t>
      </w:r>
      <w:r w:rsidRPr="002A687C">
        <w:rPr>
          <w:sz w:val="24"/>
          <w:szCs w:val="24"/>
        </w:rPr>
        <w:t xml:space="preserve">To improve the localization of activations, a high-resolution structural image was also collected from each participant during the same scanning session using a </w:t>
      </w:r>
      <w:r w:rsidRPr="008B7078">
        <w:rPr>
          <w:sz w:val="24"/>
          <w:szCs w:val="24"/>
        </w:rPr>
        <w:t xml:space="preserve">T1-weighted standardized magnetization prepared spoiled gradient recalled echo sequence with the following parameters: </w:t>
      </w:r>
      <w:r w:rsidRPr="002A687C">
        <w:rPr>
          <w:sz w:val="24"/>
          <w:szCs w:val="24"/>
        </w:rPr>
        <w:t>176</w:t>
      </w:r>
      <w:r w:rsidRPr="008B7078">
        <w:rPr>
          <w:sz w:val="24"/>
          <w:szCs w:val="24"/>
        </w:rPr>
        <w:t xml:space="preserve"> </w:t>
      </w:r>
      <w:r w:rsidRPr="002A687C">
        <w:rPr>
          <w:sz w:val="24"/>
          <w:szCs w:val="24"/>
        </w:rPr>
        <w:t>1</w:t>
      </w:r>
      <w:r w:rsidRPr="008B7078">
        <w:rPr>
          <w:sz w:val="24"/>
          <w:szCs w:val="24"/>
        </w:rPr>
        <w:t xml:space="preserve"> </w:t>
      </w:r>
      <w:r w:rsidRPr="002A687C">
        <w:rPr>
          <w:sz w:val="24"/>
          <w:szCs w:val="24"/>
        </w:rPr>
        <w:t>mm</w:t>
      </w:r>
      <w:r w:rsidRPr="008B7078">
        <w:rPr>
          <w:sz w:val="24"/>
          <w:szCs w:val="24"/>
        </w:rPr>
        <w:t xml:space="preserve"> </w:t>
      </w:r>
      <w:r w:rsidR="00A86BE7">
        <w:rPr>
          <w:sz w:val="24"/>
          <w:szCs w:val="24"/>
        </w:rPr>
        <w:t>sagittal</w:t>
      </w:r>
      <w:r w:rsidRPr="008B7078">
        <w:rPr>
          <w:sz w:val="24"/>
          <w:szCs w:val="24"/>
        </w:rPr>
        <w:t xml:space="preserve"> </w:t>
      </w:r>
      <w:r w:rsidRPr="002A687C">
        <w:rPr>
          <w:sz w:val="24"/>
          <w:szCs w:val="24"/>
        </w:rPr>
        <w:t>slices;</w:t>
      </w:r>
      <w:r w:rsidRPr="008B7078">
        <w:rPr>
          <w:sz w:val="24"/>
          <w:szCs w:val="24"/>
        </w:rPr>
        <w:t xml:space="preserve"> </w:t>
      </w:r>
      <w:r>
        <w:rPr>
          <w:sz w:val="24"/>
          <w:szCs w:val="24"/>
        </w:rPr>
        <w:t xml:space="preserve">inversion time 900 </w:t>
      </w:r>
      <w:proofErr w:type="spellStart"/>
      <w:r>
        <w:rPr>
          <w:sz w:val="24"/>
          <w:szCs w:val="24"/>
        </w:rPr>
        <w:t>ms</w:t>
      </w:r>
      <w:proofErr w:type="spellEnd"/>
      <w:r>
        <w:rPr>
          <w:sz w:val="24"/>
          <w:szCs w:val="24"/>
        </w:rPr>
        <w:t xml:space="preserve">; time between inversion pulses, 2530 </w:t>
      </w:r>
      <w:proofErr w:type="spellStart"/>
      <w:r>
        <w:rPr>
          <w:sz w:val="24"/>
          <w:szCs w:val="24"/>
        </w:rPr>
        <w:t>ms</w:t>
      </w:r>
      <w:proofErr w:type="spellEnd"/>
      <w:r>
        <w:rPr>
          <w:sz w:val="24"/>
          <w:szCs w:val="24"/>
        </w:rPr>
        <w:t xml:space="preserve">; </w:t>
      </w:r>
      <w:r w:rsidRPr="002A687C">
        <w:rPr>
          <w:sz w:val="24"/>
          <w:szCs w:val="24"/>
        </w:rPr>
        <w:t>repetition</w:t>
      </w:r>
      <w:r w:rsidRPr="008B7078">
        <w:rPr>
          <w:sz w:val="24"/>
          <w:szCs w:val="24"/>
        </w:rPr>
        <w:t xml:space="preserve"> </w:t>
      </w:r>
      <w:r w:rsidRPr="002A687C">
        <w:rPr>
          <w:sz w:val="24"/>
          <w:szCs w:val="24"/>
        </w:rPr>
        <w:t>time,</w:t>
      </w:r>
      <w:r w:rsidRPr="008B7078">
        <w:rPr>
          <w:sz w:val="24"/>
          <w:szCs w:val="24"/>
        </w:rPr>
        <w:t xml:space="preserve"> </w:t>
      </w:r>
      <w:r>
        <w:rPr>
          <w:sz w:val="24"/>
          <w:szCs w:val="24"/>
        </w:rPr>
        <w:t>7.7</w:t>
      </w:r>
      <w:r w:rsidRPr="008B7078">
        <w:rPr>
          <w:sz w:val="24"/>
          <w:szCs w:val="24"/>
        </w:rPr>
        <w:t xml:space="preserve"> </w:t>
      </w:r>
      <w:proofErr w:type="spellStart"/>
      <w:r w:rsidRPr="002A687C">
        <w:rPr>
          <w:sz w:val="24"/>
          <w:szCs w:val="24"/>
        </w:rPr>
        <w:t>ms</w:t>
      </w:r>
      <w:proofErr w:type="spellEnd"/>
      <w:r w:rsidRPr="002A687C">
        <w:rPr>
          <w:sz w:val="24"/>
          <w:szCs w:val="24"/>
        </w:rPr>
        <w:t>;</w:t>
      </w:r>
      <w:r w:rsidRPr="008B7078">
        <w:rPr>
          <w:sz w:val="24"/>
          <w:szCs w:val="24"/>
        </w:rPr>
        <w:t xml:space="preserve"> </w:t>
      </w:r>
      <w:r w:rsidRPr="002A687C">
        <w:rPr>
          <w:sz w:val="24"/>
          <w:szCs w:val="24"/>
        </w:rPr>
        <w:t>echo</w:t>
      </w:r>
      <w:r w:rsidRPr="008B7078">
        <w:rPr>
          <w:sz w:val="24"/>
          <w:szCs w:val="24"/>
        </w:rPr>
        <w:t xml:space="preserve"> </w:t>
      </w:r>
      <w:r w:rsidRPr="002A687C">
        <w:rPr>
          <w:sz w:val="24"/>
          <w:szCs w:val="24"/>
        </w:rPr>
        <w:t>time,</w:t>
      </w:r>
      <w:r w:rsidRPr="008B7078">
        <w:rPr>
          <w:sz w:val="24"/>
          <w:szCs w:val="24"/>
        </w:rPr>
        <w:t xml:space="preserve"> </w:t>
      </w:r>
      <w:r w:rsidRPr="002A687C">
        <w:rPr>
          <w:sz w:val="24"/>
          <w:szCs w:val="24"/>
        </w:rPr>
        <w:t>3</w:t>
      </w:r>
      <w:r>
        <w:rPr>
          <w:sz w:val="24"/>
          <w:szCs w:val="24"/>
        </w:rPr>
        <w:t>.436</w:t>
      </w:r>
      <w:r w:rsidRPr="008B7078">
        <w:rPr>
          <w:sz w:val="24"/>
          <w:szCs w:val="24"/>
        </w:rPr>
        <w:t xml:space="preserve"> </w:t>
      </w:r>
      <w:proofErr w:type="spellStart"/>
      <w:r w:rsidRPr="002A687C">
        <w:rPr>
          <w:sz w:val="24"/>
          <w:szCs w:val="24"/>
        </w:rPr>
        <w:t>ms</w:t>
      </w:r>
      <w:proofErr w:type="spellEnd"/>
      <w:r w:rsidRPr="002A687C">
        <w:rPr>
          <w:sz w:val="24"/>
          <w:szCs w:val="24"/>
        </w:rPr>
        <w:t>;</w:t>
      </w:r>
      <w:r w:rsidRPr="008B7078">
        <w:rPr>
          <w:sz w:val="24"/>
          <w:szCs w:val="24"/>
        </w:rPr>
        <w:t xml:space="preserve"> </w:t>
      </w:r>
      <w:r w:rsidRPr="002A687C">
        <w:rPr>
          <w:sz w:val="24"/>
          <w:szCs w:val="24"/>
        </w:rPr>
        <w:t>flip</w:t>
      </w:r>
      <w:r w:rsidRPr="008B7078">
        <w:rPr>
          <w:sz w:val="24"/>
          <w:szCs w:val="24"/>
        </w:rPr>
        <w:t xml:space="preserve"> </w:t>
      </w:r>
      <w:r w:rsidRPr="002A687C">
        <w:rPr>
          <w:sz w:val="24"/>
          <w:szCs w:val="24"/>
        </w:rPr>
        <w:t>angle,</w:t>
      </w:r>
      <w:r w:rsidRPr="008B7078">
        <w:rPr>
          <w:sz w:val="24"/>
          <w:szCs w:val="24"/>
        </w:rPr>
        <w:t xml:space="preserve"> </w:t>
      </w:r>
      <w:r w:rsidRPr="002A687C">
        <w:rPr>
          <w:sz w:val="24"/>
          <w:szCs w:val="24"/>
        </w:rPr>
        <w:t>7°;</w:t>
      </w:r>
      <w:r w:rsidRPr="008B7078">
        <w:rPr>
          <w:sz w:val="24"/>
          <w:szCs w:val="24"/>
        </w:rPr>
        <w:t xml:space="preserve"> </w:t>
      </w:r>
      <w:r w:rsidRPr="002A687C">
        <w:rPr>
          <w:sz w:val="24"/>
          <w:szCs w:val="24"/>
        </w:rPr>
        <w:t>256</w:t>
      </w:r>
      <w:r w:rsidRPr="008B7078">
        <w:rPr>
          <w:sz w:val="24"/>
          <w:szCs w:val="24"/>
        </w:rPr>
        <w:t xml:space="preserve"> </w:t>
      </w:r>
      <w:r w:rsidRPr="002A687C">
        <w:rPr>
          <w:sz w:val="24"/>
          <w:szCs w:val="24"/>
        </w:rPr>
        <w:t>×</w:t>
      </w:r>
      <w:r w:rsidRPr="008B7078">
        <w:rPr>
          <w:sz w:val="24"/>
          <w:szCs w:val="24"/>
        </w:rPr>
        <w:t xml:space="preserve"> </w:t>
      </w:r>
      <w:r w:rsidRPr="002A687C">
        <w:rPr>
          <w:sz w:val="24"/>
          <w:szCs w:val="24"/>
        </w:rPr>
        <w:t>256</w:t>
      </w:r>
      <w:r w:rsidRPr="008B7078">
        <w:rPr>
          <w:sz w:val="24"/>
          <w:szCs w:val="24"/>
        </w:rPr>
        <w:t xml:space="preserve"> </w:t>
      </w:r>
      <w:r w:rsidRPr="002A687C">
        <w:rPr>
          <w:sz w:val="24"/>
          <w:szCs w:val="24"/>
        </w:rPr>
        <w:t>matrix;</w:t>
      </w:r>
      <w:r w:rsidRPr="008B7078">
        <w:rPr>
          <w:sz w:val="24"/>
          <w:szCs w:val="24"/>
        </w:rPr>
        <w:t xml:space="preserve"> </w:t>
      </w:r>
      <w:r w:rsidRPr="002A687C">
        <w:rPr>
          <w:sz w:val="24"/>
          <w:szCs w:val="24"/>
        </w:rPr>
        <w:t>field</w:t>
      </w:r>
      <w:r w:rsidRPr="008B7078">
        <w:rPr>
          <w:sz w:val="24"/>
          <w:szCs w:val="24"/>
        </w:rPr>
        <w:t xml:space="preserve"> </w:t>
      </w:r>
      <w:r w:rsidRPr="002A687C">
        <w:rPr>
          <w:sz w:val="24"/>
          <w:szCs w:val="24"/>
        </w:rPr>
        <w:t>of</w:t>
      </w:r>
      <w:r w:rsidRPr="008B7078">
        <w:rPr>
          <w:sz w:val="24"/>
          <w:szCs w:val="24"/>
        </w:rPr>
        <w:t xml:space="preserve"> </w:t>
      </w:r>
      <w:r w:rsidRPr="002A687C">
        <w:rPr>
          <w:sz w:val="24"/>
          <w:szCs w:val="24"/>
        </w:rPr>
        <w:t>view,</w:t>
      </w:r>
      <w:r w:rsidRPr="008B7078">
        <w:rPr>
          <w:sz w:val="24"/>
          <w:szCs w:val="24"/>
        </w:rPr>
        <w:t xml:space="preserve"> </w:t>
      </w:r>
      <w:r w:rsidRPr="002A687C">
        <w:rPr>
          <w:sz w:val="24"/>
          <w:szCs w:val="24"/>
        </w:rPr>
        <w:t>256 mm;</w:t>
      </w:r>
      <w:r w:rsidRPr="008B7078">
        <w:rPr>
          <w:sz w:val="24"/>
          <w:szCs w:val="24"/>
        </w:rPr>
        <w:t xml:space="preserve"> </w:t>
      </w:r>
      <w:r w:rsidRPr="002A687C">
        <w:rPr>
          <w:sz w:val="24"/>
          <w:szCs w:val="24"/>
        </w:rPr>
        <w:t>in-plane</w:t>
      </w:r>
      <w:r w:rsidRPr="008B7078">
        <w:rPr>
          <w:sz w:val="24"/>
          <w:szCs w:val="24"/>
        </w:rPr>
        <w:t xml:space="preserve"> </w:t>
      </w:r>
      <w:r w:rsidRPr="002A687C">
        <w:rPr>
          <w:sz w:val="24"/>
          <w:szCs w:val="24"/>
        </w:rPr>
        <w:t>resolution,</w:t>
      </w:r>
      <w:r w:rsidRPr="008B7078">
        <w:rPr>
          <w:sz w:val="24"/>
          <w:szCs w:val="24"/>
        </w:rPr>
        <w:t xml:space="preserve"> </w:t>
      </w:r>
      <w:r>
        <w:rPr>
          <w:sz w:val="24"/>
          <w:szCs w:val="24"/>
        </w:rPr>
        <w:t>1.0</w:t>
      </w:r>
      <w:r w:rsidRPr="008B7078">
        <w:rPr>
          <w:sz w:val="24"/>
          <w:szCs w:val="24"/>
        </w:rPr>
        <w:t xml:space="preserve"> </w:t>
      </w:r>
      <w:r w:rsidRPr="002A687C">
        <w:rPr>
          <w:sz w:val="24"/>
          <w:szCs w:val="24"/>
        </w:rPr>
        <w:t>mm</w:t>
      </w:r>
      <w:r w:rsidRPr="008B7078">
        <w:rPr>
          <w:sz w:val="24"/>
          <w:szCs w:val="24"/>
        </w:rPr>
        <w:t xml:space="preserve"> </w:t>
      </w:r>
      <w:r w:rsidRPr="002A687C">
        <w:rPr>
          <w:sz w:val="24"/>
          <w:szCs w:val="24"/>
        </w:rPr>
        <w:t>×</w:t>
      </w:r>
      <w:r w:rsidRPr="008B7078">
        <w:rPr>
          <w:sz w:val="24"/>
          <w:szCs w:val="24"/>
        </w:rPr>
        <w:t xml:space="preserve"> </w:t>
      </w:r>
      <w:r>
        <w:rPr>
          <w:sz w:val="24"/>
          <w:szCs w:val="24"/>
        </w:rPr>
        <w:t>1.0</w:t>
      </w:r>
      <w:r w:rsidRPr="008B7078">
        <w:rPr>
          <w:sz w:val="24"/>
          <w:szCs w:val="24"/>
        </w:rPr>
        <w:t xml:space="preserve"> </w:t>
      </w:r>
      <w:r w:rsidRPr="002A687C">
        <w:rPr>
          <w:sz w:val="24"/>
          <w:szCs w:val="24"/>
        </w:rPr>
        <w:t>mm;</w:t>
      </w:r>
      <w:r>
        <w:rPr>
          <w:sz w:val="24"/>
          <w:szCs w:val="24"/>
        </w:rPr>
        <w:t xml:space="preserve"> pixel bandwidth, 195.312 Hz</w:t>
      </w:r>
      <w:r w:rsidRPr="002A687C">
        <w:rPr>
          <w:sz w:val="24"/>
          <w:szCs w:val="24"/>
        </w:rPr>
        <w:t>. During</w:t>
      </w:r>
      <w:r w:rsidRPr="008B7078">
        <w:rPr>
          <w:sz w:val="24"/>
          <w:szCs w:val="24"/>
        </w:rPr>
        <w:t xml:space="preserve"> </w:t>
      </w:r>
      <w:r w:rsidRPr="002A687C">
        <w:rPr>
          <w:sz w:val="24"/>
          <w:szCs w:val="24"/>
        </w:rPr>
        <w:t>this</w:t>
      </w:r>
      <w:r w:rsidRPr="008B7078">
        <w:rPr>
          <w:sz w:val="24"/>
          <w:szCs w:val="24"/>
        </w:rPr>
        <w:t xml:space="preserve"> </w:t>
      </w:r>
      <w:r w:rsidRPr="002A687C">
        <w:rPr>
          <w:sz w:val="24"/>
          <w:szCs w:val="24"/>
        </w:rPr>
        <w:t>structural</w:t>
      </w:r>
      <w:r w:rsidRPr="008B7078">
        <w:rPr>
          <w:sz w:val="24"/>
          <w:szCs w:val="24"/>
        </w:rPr>
        <w:t xml:space="preserve"> </w:t>
      </w:r>
      <w:r w:rsidRPr="002A687C">
        <w:rPr>
          <w:sz w:val="24"/>
          <w:szCs w:val="24"/>
        </w:rPr>
        <w:t>scanning</w:t>
      </w:r>
      <w:r w:rsidRPr="008B7078">
        <w:rPr>
          <w:sz w:val="24"/>
          <w:szCs w:val="24"/>
        </w:rPr>
        <w:t xml:space="preserve"> </w:t>
      </w:r>
      <w:r w:rsidRPr="002A687C">
        <w:rPr>
          <w:sz w:val="24"/>
          <w:szCs w:val="24"/>
        </w:rPr>
        <w:t>session,</w:t>
      </w:r>
      <w:r w:rsidRPr="008B7078">
        <w:rPr>
          <w:sz w:val="24"/>
          <w:szCs w:val="24"/>
        </w:rPr>
        <w:t xml:space="preserve"> </w:t>
      </w:r>
      <w:r w:rsidRPr="002A687C">
        <w:rPr>
          <w:sz w:val="24"/>
          <w:szCs w:val="24"/>
        </w:rPr>
        <w:t>all participants watched a short neutral-mood documentary movie about bird migration.</w:t>
      </w:r>
    </w:p>
    <w:p w14:paraId="20B703DE" w14:textId="77777777" w:rsidR="00E32506" w:rsidRPr="00A11E27" w:rsidRDefault="00E32506" w:rsidP="00E32506">
      <w:pPr>
        <w:rPr>
          <w:szCs w:val="24"/>
        </w:rPr>
      </w:pPr>
    </w:p>
    <w:p w14:paraId="281C20E2" w14:textId="380E8E72" w:rsidR="00E32506" w:rsidRDefault="00E32506" w:rsidP="00E32506">
      <w:pPr>
        <w:rPr>
          <w:szCs w:val="24"/>
        </w:rPr>
      </w:pPr>
      <w:r w:rsidRPr="00A11E27">
        <w:rPr>
          <w:szCs w:val="24"/>
        </w:rPr>
        <w:t xml:space="preserve">We collected fMRI data from </w:t>
      </w:r>
      <w:r>
        <w:rPr>
          <w:szCs w:val="24"/>
        </w:rPr>
        <w:t>202</w:t>
      </w:r>
      <w:r w:rsidRPr="00A11E27">
        <w:rPr>
          <w:szCs w:val="24"/>
        </w:rPr>
        <w:t xml:space="preserve"> volunteers that passed our inclusion criteria. Of this sample, </w:t>
      </w:r>
      <w:r>
        <w:rPr>
          <w:szCs w:val="24"/>
        </w:rPr>
        <w:t>10</w:t>
      </w:r>
      <w:r w:rsidRPr="00A11E27">
        <w:rPr>
          <w:szCs w:val="24"/>
        </w:rPr>
        <w:t xml:space="preserve"> participants were excluded from all reported analys</w:t>
      </w:r>
      <w:r w:rsidR="00A86BE7">
        <w:rPr>
          <w:szCs w:val="24"/>
        </w:rPr>
        <w:t>e</w:t>
      </w:r>
      <w:r w:rsidRPr="00A11E27">
        <w:rPr>
          <w:szCs w:val="24"/>
        </w:rPr>
        <w:t>s due to</w:t>
      </w:r>
      <w:r>
        <w:rPr>
          <w:szCs w:val="24"/>
        </w:rPr>
        <w:t xml:space="preserve"> issues with data collection, quality, or processing</w:t>
      </w:r>
      <w:r w:rsidRPr="00A11E27">
        <w:rPr>
          <w:szCs w:val="24"/>
        </w:rPr>
        <w:t xml:space="preserve">. </w:t>
      </w:r>
      <w:r>
        <w:rPr>
          <w:szCs w:val="24"/>
        </w:rPr>
        <w:t xml:space="preserve">To have a consistent time interval between participants, we only included baseline and </w:t>
      </w:r>
      <w:r w:rsidR="009B74A9">
        <w:rPr>
          <w:szCs w:val="24"/>
        </w:rPr>
        <w:t>one</w:t>
      </w:r>
      <w:r>
        <w:rPr>
          <w:szCs w:val="24"/>
        </w:rPr>
        <w:t xml:space="preserve">-year sessions and only included participants who had usable data from both sessions, excluding 104 participants. </w:t>
      </w:r>
      <w:r w:rsidRPr="00A11E27">
        <w:rPr>
          <w:szCs w:val="24"/>
        </w:rPr>
        <w:t>This left 88 participants (57 MDD; 64 females; median age at baseline: 15.71).</w:t>
      </w:r>
      <w:r w:rsidR="00FE3BEE">
        <w:rPr>
          <w:szCs w:val="24"/>
        </w:rPr>
        <w:t xml:space="preserve"> We</w:t>
      </w:r>
      <w:r w:rsidR="009B74A9">
        <w:rPr>
          <w:szCs w:val="24"/>
        </w:rPr>
        <w:t xml:space="preserve"> also</w:t>
      </w:r>
      <w:r w:rsidR="00FE3BEE">
        <w:rPr>
          <w:szCs w:val="24"/>
        </w:rPr>
        <w:t xml:space="preserve"> explored the impact of inte</w:t>
      </w:r>
      <w:r w:rsidR="00CB195E">
        <w:rPr>
          <w:szCs w:val="24"/>
        </w:rPr>
        <w:t xml:space="preserve">r-scan interval on reliability in 80 depressed participants who had usable data at baseline and at a </w:t>
      </w:r>
      <w:r w:rsidR="009B74A9">
        <w:rPr>
          <w:szCs w:val="24"/>
        </w:rPr>
        <w:t>four</w:t>
      </w:r>
      <w:r w:rsidR="00CB195E">
        <w:rPr>
          <w:szCs w:val="24"/>
        </w:rPr>
        <w:t xml:space="preserve">-month </w:t>
      </w:r>
      <w:r w:rsidR="000F09CB">
        <w:rPr>
          <w:szCs w:val="24"/>
        </w:rPr>
        <w:t>scan (</w:t>
      </w:r>
      <w:r w:rsidR="002D674E">
        <w:rPr>
          <w:szCs w:val="24"/>
        </w:rPr>
        <w:t xml:space="preserve">63 females; median age at baseline: </w:t>
      </w:r>
      <w:r w:rsidR="00B66044">
        <w:rPr>
          <w:szCs w:val="24"/>
        </w:rPr>
        <w:t>15.73</w:t>
      </w:r>
      <w:r w:rsidR="002D674E">
        <w:rPr>
          <w:szCs w:val="24"/>
        </w:rPr>
        <w:t xml:space="preserve">). </w:t>
      </w:r>
    </w:p>
    <w:p w14:paraId="3D03D589" w14:textId="77777777" w:rsidR="00A11E27" w:rsidRPr="001F45E9" w:rsidRDefault="00A11E27" w:rsidP="00A11E27">
      <w:pPr>
        <w:rPr>
          <w:szCs w:val="24"/>
        </w:rPr>
      </w:pPr>
    </w:p>
    <w:p w14:paraId="1DD29014" w14:textId="629AC3FC" w:rsidR="002461EE" w:rsidRDefault="005664D9" w:rsidP="006833D5">
      <w:pPr>
        <w:pStyle w:val="Heading2"/>
        <w:ind w:left="0"/>
        <w:rPr>
          <w:rFonts w:ascii="Times New Roman" w:hAnsi="Times New Roman" w:cs="Times New Roman"/>
          <w:spacing w:val="-2"/>
          <w:sz w:val="24"/>
          <w:szCs w:val="24"/>
        </w:rPr>
      </w:pPr>
      <w:r w:rsidRPr="001F45E9">
        <w:rPr>
          <w:rFonts w:ascii="Times New Roman" w:hAnsi="Times New Roman" w:cs="Times New Roman"/>
          <w:sz w:val="24"/>
          <w:szCs w:val="24"/>
        </w:rPr>
        <w:t>Data</w:t>
      </w:r>
      <w:r w:rsidRPr="001F45E9">
        <w:rPr>
          <w:rFonts w:ascii="Times New Roman" w:hAnsi="Times New Roman" w:cs="Times New Roman"/>
          <w:spacing w:val="-6"/>
          <w:sz w:val="24"/>
          <w:szCs w:val="24"/>
        </w:rPr>
        <w:t xml:space="preserve"> </w:t>
      </w:r>
      <w:r w:rsidRPr="001F45E9">
        <w:rPr>
          <w:rFonts w:ascii="Times New Roman" w:hAnsi="Times New Roman" w:cs="Times New Roman"/>
          <w:spacing w:val="-2"/>
          <w:sz w:val="24"/>
          <w:szCs w:val="24"/>
        </w:rPr>
        <w:t>preprocessing</w:t>
      </w:r>
    </w:p>
    <w:p w14:paraId="2CBC4F51" w14:textId="620AC5D1" w:rsidR="00587E4B" w:rsidRDefault="0016351D" w:rsidP="00587E4B">
      <w:pPr>
        <w:pStyle w:val="BodyText"/>
        <w:spacing w:line="247" w:lineRule="auto"/>
        <w:rPr>
          <w:sz w:val="24"/>
          <w:szCs w:val="24"/>
        </w:rPr>
      </w:pPr>
      <w:r>
        <w:rPr>
          <w:sz w:val="24"/>
          <w:szCs w:val="24"/>
        </w:rPr>
        <w:t>P</w:t>
      </w:r>
      <w:r w:rsidR="008825D8">
        <w:rPr>
          <w:sz w:val="24"/>
          <w:szCs w:val="24"/>
        </w:rPr>
        <w:t>reprocessing was</w:t>
      </w:r>
      <w:r w:rsidR="00587E4B" w:rsidRPr="00B55F11">
        <w:rPr>
          <w:sz w:val="24"/>
          <w:szCs w:val="24"/>
        </w:rPr>
        <w:t xml:space="preserve"> performed using </w:t>
      </w:r>
      <w:proofErr w:type="spellStart"/>
      <w:r w:rsidR="00587E4B" w:rsidRPr="00B55F11">
        <w:rPr>
          <w:sz w:val="24"/>
          <w:szCs w:val="24"/>
        </w:rPr>
        <w:t>fMRIPrep</w:t>
      </w:r>
      <w:proofErr w:type="spellEnd"/>
      <w:r w:rsidR="00587E4B" w:rsidRPr="00B55F11">
        <w:rPr>
          <w:sz w:val="24"/>
          <w:szCs w:val="24"/>
        </w:rPr>
        <w:t xml:space="preserve"> 21.0.0 </w:t>
      </w:r>
      <w:r w:rsidR="00587E4B">
        <w:rPr>
          <w:sz w:val="24"/>
          <w:szCs w:val="24"/>
        </w:rPr>
        <w:fldChar w:fldCharType="begin"/>
      </w:r>
      <w:r w:rsidR="00395B3B">
        <w:rPr>
          <w:sz w:val="24"/>
          <w:szCs w:val="24"/>
        </w:rPr>
        <w:instrText xml:space="preserve"> ADDIN ZOTERO_ITEM CSL_CITATION {"citationID":"FdJTE9tV","properties":{"formattedCitation":"(Esteban et al., 2019)","plainCitation":"(Esteban et al., 2019)","dontUpdate":true,"noteIndex":0},"citationItems":[{"id":165,"uris":["http://zotero.org/users/5958044/items/6DVP32QH"],"itemData":{"id":165,"type":"article-journal","abstract":"Preprocessing of functional magnetic resonance imaging (fMRI) involves numerous steps to clean and standardize the data before statistical analysis. Generally, researchers create ad hoc preprocessing workflows for each dataset, building upon a large inventory of available tools. The complexity of these workflows has snowballed with rapid advances in acquisition and processing. We introduce fMRIPrep, an analysis-agnostic tool that addresses the challenge of robust and reproducible preprocessing for fMRI data. fMRIPrep automatically adapts a best-in-breed workflow to the idiosyncrasies of virtually any dataset, ensuring high-quality preprocessing without manual intervention. By introducing visual assessment checkpoints into an iterative integration framework for software testing, we show that fMRIPrep robustly produces high-quality results on a diverse fMRI data collection. Additionally, fMRIPrep introduces less uncontrolled spatial smoothness than observed with commonly used preprocessing tools. fMRIPrep equips neuroscientists with an easy-to-use and transparent preprocessing workflow, which can help ensure the validity of inference and the interpretability of results.","container-title":"Nature Methods","DOI":"10.1038/s41592-018-0235-4","ISSN":"1548-7105","issue":"1","language":"en","license":"2018 The Author(s), under exclusive licence to Springer Nature America, Inc.","note":"number: 1\npublisher: Nature Publishing Group","page":"111-116","source":"www.nature.com","title":"fMRIPrep: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00587E4B">
        <w:rPr>
          <w:sz w:val="24"/>
          <w:szCs w:val="24"/>
        </w:rPr>
        <w:fldChar w:fldCharType="separate"/>
      </w:r>
      <w:r w:rsidR="00587E4B" w:rsidRPr="003B34E1">
        <w:rPr>
          <w:sz w:val="24"/>
        </w:rPr>
        <w:t>(Esteban et al., 2019</w:t>
      </w:r>
      <w:r w:rsidR="00587E4B">
        <w:rPr>
          <w:sz w:val="24"/>
          <w:szCs w:val="24"/>
        </w:rPr>
        <w:fldChar w:fldCharType="end"/>
      </w:r>
      <w:r w:rsidR="00587E4B" w:rsidRPr="00B55F11">
        <w:rPr>
          <w:sz w:val="24"/>
          <w:szCs w:val="24"/>
        </w:rPr>
        <w:t xml:space="preserve">; RRID:SCR_016216), which is based on </w:t>
      </w:r>
      <w:proofErr w:type="spellStart"/>
      <w:r w:rsidR="00587E4B" w:rsidRPr="00B55F11">
        <w:rPr>
          <w:sz w:val="24"/>
          <w:szCs w:val="24"/>
        </w:rPr>
        <w:t>Nipype</w:t>
      </w:r>
      <w:proofErr w:type="spellEnd"/>
      <w:r w:rsidR="00587E4B" w:rsidRPr="00B55F11">
        <w:rPr>
          <w:sz w:val="24"/>
          <w:szCs w:val="24"/>
        </w:rPr>
        <w:t xml:space="preserve"> 1.6.1 (</w:t>
      </w:r>
      <w:r w:rsidR="00587E4B">
        <w:rPr>
          <w:sz w:val="24"/>
          <w:szCs w:val="24"/>
        </w:rPr>
        <w:fldChar w:fldCharType="begin"/>
      </w:r>
      <w:r w:rsidR="00395B3B">
        <w:rPr>
          <w:sz w:val="24"/>
          <w:szCs w:val="24"/>
        </w:rPr>
        <w:instrText xml:space="preserve"> ADDIN ZOTERO_ITEM CSL_CITATION {"citationID":"yT0JvE6i","properties":{"formattedCitation":"(Esteban, Oscar et al., 2022; Gorgolewski et al., 2011)","plainCitation":"(Esteban, Oscar et al., 2022; Gorgolewski et al., 2011)","dontUpdate":true,"noteIndex":0},"citationItems":[{"id":4761,"uris":["http://zotero.org/users/5958044/items/97QYZ3VR"],"itemData":{"id":4761,"type":"software","abstract":"Release Notes Bug-fix release in the 1.8.x series. This release includes compatibility fixes for nibabel 4.x and resolves a denial-of-service bug when the etelemetry server is down that resulted in excessive (blocking) network hits that would cause any tools using nipype interfaces to take a very long time. What's Changed FIX: Argument order to &lt;code&gt;numpy.save()&lt;/code&gt; (https://github.com/nipy/nipype/pull/3485) FIX: Add tolerance parameter to ComputeDVARS (https://github.com/nipy/nipype/pull/3489) FIX: Delay access of nibabel.trackvis until actually needed (https://github.com/nipy/nipype/pull/3488) FIX: Avoid excessive etelemetry pings (https://github.com/nipy/nipype/pull/3484) ENH: Added outputs' generation to DWIBiascorrect interface (https://github.com/nipy/nipype/pull/3476) New Contributors @LostBenjamin made their first contribution in https://github.com/nipy/nipype/pull/3485 &lt;strong&gt;Full Changelog&lt;/strong&gt;: https://github.com/nipy/nipype/compare/1.8.2...1.8.3","license":"Apache License 2.0, Open Access","note":"DOI: 10.5281/ZENODO.596855","publisher":"Zenodo","source":"DOI.org (Datacite)","title":"nipy/nipype: 1.8.3","title-short":"nipy/nipype","URL":"https://zenodo.org/record/596855","version":"1.8.3","author":[{"family":"Esteban, Oscar","given":""},{"family":"Markiewicz, Christopher J.","given":""},{"family":"Burns, Christopher","given":""},{"family":"Goncalves, Mathias","given":""},{"family":"Jarecka, Dorota","given":""},{"family":"Ziegler, Erik","given":""},{"family":"Berleant, Shoshana","given":""},{"family":"Ellis, David Gage","given":""},{"family":"Pinsard, Basile","given":""},{"family":"Madison, Cindee","given":""},{"family":"Waskom, Michael","given":""},{"family":"Notter, Michael Philipp","given":""},{"family":"Clark, Daniel","given":""},{"family":"Manhães-Savio, Alexandre","given":""},{"family":"Clark, Dav","given":""},{"family":"Jordan, Kesshi","given":""},{"family":"Dayan, Michael","given":""},{"family":"Halchenko, Yaroslav O.","given":""},{"family":"Loney, Fred","given":""},{"family":"Norgaard, Martin","given":""},{"family":"Salo, Taylor","given":""},{"family":"Dewey, Blake E","given":""},{"family":"Johnson, Hans","given":""},{"family":"Bougacha, Salma","given":""},{"family":"Keshavan, Anisha","given":""},{"family":"Yvernault, Benjamin","given":""},{"family":"Hamalainen, Carlo","given":""},{"family":"Christian, Horea","given":""},{"family":"Ćirić, Rastko","given":""},{"family":"Dubois, Mathieu","given":""},{"family":"Joseph, Michael","given":""},{"family":"Cipollini, Ben","given":""},{"family":"Tilley II, Steven","given":""},{"family":"Visconti di Oleggio Castello, Matteo","given":""},{"family":"De La Vega, Alejandro","given":""},{"family":"Wong, Jason","given":""},{"family":"Kaczmarzyk, Jakub","given":""},{"family":"Huntenburg, Julia M.","given":""},{"family":"Clark, Michael G.","given":""},{"family":"Kent, James D.","given":""},{"family":"Benderoff, Erin","given":""},{"family":"Erickson, Drew","given":""},{"family":"Dias, Maria de Fatima","given":""},{"family":"Hanke, Michael","given":""},{"family":"Giavasis, Steven","given":""},{"family":"Moloney, Brendan","given":""},{"family":"Nichols, B. Nolan","given":""},{"family":"Tungaraza, Rosalia","given":""},{"family":"Dell'Orco, Andrea","given":""},{"family":"Frohlich, Caroline","given":""},{"family":"Wassermann, Demian","given":""},{"family":"de Hollander, Gilles","given":""},{"family":"Koudoro, Serge","given":""},{"family":"Eshaghi, Arman","given":""},{"family":"Millman, Jarrod","given":""},{"family":"Mancini, Matteo","given":""},{"family":"Close, Thomas","given":""},{"family":"Nielson, Dylan M.","given":""},{"family":"Varoquaux, Gael","given":""},{"family":"Waller, Lea","given":""},{"family":"Watanabe, Aimi","given":""},{"family":"Mordom, David","given":""},{"family":"Guillon, Jérémy","given":""},{"family":"Robert-Fitzgerald, Timothy","given":""},{"family":"Chetverikov, Andrey","given":""},{"family":"Rokem, Ariel","given":""},{"family":"Acland, Benjamin","given":""},{"family":"Forbes, Jessica","given":""},{"family":"Markello, Ross","given":""},{"family":"Gillman, Ashley","given":""},{"family":"Bernardoni, Fabio","given":""},{"family":"Kong, Xiang-Zhen","given":""},{"family":"Geisler, Daniel","given":""},{"family":"Salvatore, John","given":""},{"family":"Gramfort, Alexandre","given":""},{"family":"Doll, Anna","given":""},{"family":"Buchanan, Colin","given":""},{"family":"DuPre, Elizabeth","given":""},{"family":"Liu, Siqi","given":""},{"family":"Schaefer, Alexander","given":""},{"family":"Kleesiek, Jens","given":""},{"family":"Sikka, Sharad","given":""},{"family":"Schwartz, Yannick","given":""},{"family":"Ghayoor, Ali","given":""},{"family":"Lee, John A.","given":""},{"family":"Mattfeld, Aaron","given":""},{"family":"Richie-Halford, Adam","given":""},{"family":"Liem, Franz","given":""},{"family":"Vaillant, Ghislain","given":""},{"family":"Perez-Guevara, Martin Felipe","given":""},{"family":"Heinsfeld, Anibal Sólon","given":""},{"family":"Haselgrove, Christian","given":""},{"family":"Durnez, Joke","given":""},{"family":"Lampe, Leonie","given":""},{"family":"Poldrack, Russell","given":""},{"family":"Glatard, Tristan","given":""},{"family":"Baratz, Zvi","given":""},{"family":"Tabas, Alejandro","given":""},{"family":"Cumba, Chad","given":""},{"family":"Pérez-García, Fernando","given":""},{"family":"Blair, Ross","given":""},{"family":"Iqbal, Shariq","given":""},{"family":"Welch, David","given":""},{"family":"Ben-Zvi, Gal","given":""},{"family":"Contier, Oliver","given":""},{"family":"Triplett, William","given":""},{"family":"Craddock, R. Cameron","given":""},{"family":"Correa, Carlos","given":""},{"family":"Papadopoulos Orfanos, Dimitri","given":""},{"family":"Stadler, Jörg","given":""},{"family":"Warner, Joshua","given":""},{"family":"Sisk, Lucinda M.","given":""},{"family":"Falkiewicz, Marcel","given":""},{"family":"Sharp, Paul","given":""},{"family":"Rothmei, Simon","given":""},{"family":"Kim, Sin","given":""},{"family":"Weinstein, Alejandro","given":""},{"family":"Kahn, Ari E.","given":""},{"family":"Kastman, Erik","given":""},{"family":"Bottenhorn, Katherine","given":""},{"family":"Grignard, Martin","given":""},{"family":"Perkins, L. Nathan","given":""},{"family":"Zhou, Dale","given":""},{"family":"Bielievtsov, Dmytro","given":""},{"family":"Cooper, Gavin","given":""},{"family":"Stojic, Hrvoje","given":""},{"family":"Hui Qian, Tan","given":""},{"family":"Linkersdörfer, Janosch","given":""},{"family":"Renfro, Mandy","given":""},{"family":"Hinds, Oliver","given":""},{"family":"Stanley, Olivia","given":""},{"family":"Küttner, René","given":""},{"family":"Pauli, Wolfgang M.","given":""},{"family":"Xie, Xihe","given":""},{"family":"Glen, Daniel","given":""},{"family":"Kimbler, Adam","given":""},{"family":"Meyers, Benjamin","given":""},{"family":"Tarbert, Claire","given":""},{"family":"Ginsburg, Daniel","given":""},{"family":"Haehn, Daniel","given":""},{"family":"Margulies, Daniel S.","given":""},{"family":"Condamine, Eric","given":""},{"family":"Ma, Feilong","given":""},{"family":"Malone, Ian B.","given":""},{"family":"Snoek, Lukas","given":""},{"family":"Brett, Matthew","given":""},{"family":"Cieslak, Matthew","given":""},{"family":"Hallquist, Michael","given":""},{"family":"Molina-Romero, Miguel","given":""},{"family":"Bilgel, Murat","given":""},{"family":"Lee, Nat","given":""},{"family":"Kuntke, Paul","given":""},{"family":"Jalan, Raunak","given":""},{"family":"Inati, Souheil","given":""},{"family":"Gerhard, Stephan","given":""},{"family":"Mathotaarachchi, Sulantha","given":""},{"family":"Saase, Victor","given":""},{"family":"Van, Andrew","given":""},{"family":"Steele, Christopher John","given":""},{"family":"Ort, Eduard","given":""},{"family":"Lerma-Usabiaga, Garikoitz","given":""},{"family":"Schwabacher, Isaac","given":""},{"family":"Arias, Jaime","given":""},{"family":"Lai, Jeff","given":""},{"family":"Pellman, John","given":""},{"family":"Huguet, Jordi","given":""},{"family":"WEN","given":"Junhao"},{"family":"Leinweber, Katrin","given":""},{"family":"Chawla, Kshitij","given":""},{"family":"Weninger, Leon","given":""},{"family":"Modat, Marc","given":""},{"family":"Mukhometzianov, Rinat","given":""},{"family":"Harms, Robbert","given":""},{"family":"Andberg, Sami Kristian","given":""},{"family":"Matsubara, K","given":""},{"family":"González Orozco, Abel A.","given":""},{"family":"Routier, Alexandre","given":""},{"family":"Marina, Ana","given":""},{"family":"Davison, Andrew","given":""},{"family":"Floren, Andrew","given":""},{"family":"Park, Anne","given":""},{"family":"Frederick, Blaise","given":""},{"family":"Cheung, Brian","given":""},{"family":"McDermottroe, Conor","given":""},{"family":"McNamee, Daniel","given":""},{"family":"Shachnev, Dmitry","given":""},{"family":"Vogel, Dorian","given":""},{"family":"Flandin, Guillaume","given":""},{"family":"Jones, Henry","given":""},{"family":"Gonzalez, Ivan","given":""},{"family":"Varada, Jan","given":""},{"family":"Schlamp, Kai","given":""},{"family":"Podranski, Kornelius","given":""},{"family":"Huang, Lijie","given":""},{"family":"Noel, Maxime","given":""},{"family":"Pannetier, Nicolas","given":""},{"family":"Numssen, Ole","given":""},{"family":"Khanuja, Ranjeet","given":""},{"family":"Urchs, Sebastian","given":""},{"family":"Shim, Sunjae","given":""},{"family":"Nickson, Thomas","given":""},{"family":"Huang, Lijie","given":""},{"family":"Broderick, William","given":""},{"family":"Tambini, Arielle","given":""},{"family":"Mihai, Paul Glad","given":""},{"family":"Gorgolewski, Krzysztof J.","given":""},{"family":"Ghosh, Satrajit","given":""}],"accessed":{"date-parts":[["2022",10,11]]},"issued":{"date-parts":[["2022",7,14]]}}},{"id":169,"uris":["http://zotero.org/users/5958044/items/I7LDF2RG"],"itemData":{"id":169,"type":"article-journal","abstract":"Current neuroimaging software offer users an incredible opportunity to analyze their data in different ways, with different underlying assumptions. Several sophisticated software packages (e.g., AFNI, BrainVoyager, FSL, FreeSurfer, Nipy, R, SPM) are used to process and analyze large and often diverse (highly multi-dimensional) data. However, this heterogeneous collection of specialized applications creates several issues that hinder replicable, efficient and optimal use of neuroimaging analysis approaches: 1) No uniform access to neuroimaging analysis software and usage information; 2) No framework for comparative algorithm development and dissemination; 3) Personnel turnover in laboratories often limits methodological continuity and training new personnel takes time; 4) Neuroimaging software packages do not address computational efficiency; and 5) Methods sections in journal articles are inadequate for reproducing results. To address these issues, we present Nipype (Neuroimaging in Python: Pipelines and Interfaces; http://nipy.org/nipype), an open-source, community-developed, software package and scriptable library. Nipype solves the issues by providing Interfaces to existing neuroimaging software with uniform usage semantics and by facilitating interaction between these packages using Workflows. Nipype provides an environment that encourages interactive exploration of algorithms, eases the design of Workflows within and between packages, allows rapid comparative development of algorithms and reduces the learning curve necessary to use different packages. Nipype supports both local and remote execution on multi-core machines and clusters, without additional scripting. Nipype is BSD licensed, allowing anyone unrestricted usage. An open, community-driven development philosophy allows the software to quickly adapt and address the varied needs of the evolving neuroimaging community, especially in the context of increasing demand for reproducible research.","container-title":"Frontiers in Neuroinformatics","DOI":"10.3389/fninf.2011.00013","ISSN":"1662-5196","journalAbbreviation":"Front. Neuroinform.","language":"English","note":"publisher: Frontiers","source":"Frontiers","title":"Nipype: A Flexible, Lightweight and Extensible Neuroimaging Data Processing Framework in Python","title-short":"Nipype","URL":"https://www.frontiersin.org/articles/10.3389/fninf.2011.00013/full","volume":"5","author":[{"family":"Gorgolewski","given":"Krzysztof"},{"family":"Burns","given":"Christopher D."},{"family":"Madison","given":"Cindee"},{"family":"Clark","given":"Dav"},{"family":"Halchenko","given":"Yaroslav O."},{"family":"Waskom","given":"Michael L."},{"family":"Ghosh","given":"Satrajit S."}],"accessed":{"date-parts":[["2021",4,5]]},"issued":{"date-parts":[["2011"]]}}}],"schema":"https://github.com/citation-style-language/schema/raw/master/csl-citation.json"} </w:instrText>
      </w:r>
      <w:r w:rsidR="00587E4B">
        <w:rPr>
          <w:sz w:val="24"/>
          <w:szCs w:val="24"/>
        </w:rPr>
        <w:fldChar w:fldCharType="separate"/>
      </w:r>
      <w:r w:rsidR="00587E4B" w:rsidRPr="00C66461">
        <w:rPr>
          <w:sz w:val="24"/>
        </w:rPr>
        <w:t>Esteban et al., 2022; Gorgolewski et al., 2011</w:t>
      </w:r>
      <w:r w:rsidR="00587E4B">
        <w:rPr>
          <w:sz w:val="24"/>
          <w:szCs w:val="24"/>
        </w:rPr>
        <w:fldChar w:fldCharType="end"/>
      </w:r>
      <w:r w:rsidR="00587E4B" w:rsidRPr="00B55F11">
        <w:rPr>
          <w:sz w:val="24"/>
          <w:szCs w:val="24"/>
        </w:rPr>
        <w:t>; RRID:SCR_002502).</w:t>
      </w:r>
      <w:r w:rsidR="000405D5" w:rsidRPr="0016351D">
        <w:rPr>
          <w:sz w:val="24"/>
          <w:szCs w:val="24"/>
        </w:rPr>
        <w:t xml:space="preserve"> </w:t>
      </w:r>
      <w:r w:rsidRPr="0016351D">
        <w:rPr>
          <w:sz w:val="24"/>
          <w:szCs w:val="24"/>
        </w:rPr>
        <w:t xml:space="preserve">Details </w:t>
      </w:r>
      <w:r w:rsidR="001E679E">
        <w:rPr>
          <w:sz w:val="24"/>
          <w:szCs w:val="24"/>
        </w:rPr>
        <w:t xml:space="preserve">of anatomical and functional data </w:t>
      </w:r>
      <w:r w:rsidR="00A86BE7">
        <w:rPr>
          <w:sz w:val="24"/>
          <w:szCs w:val="24"/>
        </w:rPr>
        <w:t>preprocessing</w:t>
      </w:r>
      <w:r w:rsidR="001E679E">
        <w:rPr>
          <w:sz w:val="24"/>
          <w:szCs w:val="24"/>
        </w:rPr>
        <w:t xml:space="preserve"> are available in the Supplemental Material</w:t>
      </w:r>
      <w:r w:rsidR="00ED0333">
        <w:rPr>
          <w:sz w:val="24"/>
          <w:szCs w:val="24"/>
        </w:rPr>
        <w:t>s</w:t>
      </w:r>
      <w:r w:rsidR="00A84EAF">
        <w:rPr>
          <w:sz w:val="24"/>
          <w:szCs w:val="24"/>
        </w:rPr>
        <w:t xml:space="preserve">. </w:t>
      </w:r>
    </w:p>
    <w:p w14:paraId="1DD29016" w14:textId="77777777" w:rsidR="002461EE" w:rsidRPr="001F45E9" w:rsidRDefault="002461EE" w:rsidP="006833D5">
      <w:pPr>
        <w:pStyle w:val="BodyText"/>
        <w:rPr>
          <w:sz w:val="24"/>
          <w:szCs w:val="24"/>
        </w:rPr>
      </w:pPr>
    </w:p>
    <w:p w14:paraId="1DD29018"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Functional</w:t>
      </w:r>
      <w:r w:rsidRPr="001F45E9">
        <w:rPr>
          <w:rFonts w:ascii="Times New Roman" w:hAnsi="Times New Roman" w:cs="Times New Roman"/>
          <w:spacing w:val="-12"/>
          <w:sz w:val="24"/>
          <w:szCs w:val="24"/>
        </w:rPr>
        <w:t xml:space="preserve"> </w:t>
      </w:r>
      <w:r w:rsidRPr="001F45E9">
        <w:rPr>
          <w:rFonts w:ascii="Times New Roman" w:hAnsi="Times New Roman" w:cs="Times New Roman"/>
          <w:sz w:val="24"/>
          <w:szCs w:val="24"/>
        </w:rPr>
        <w:t>connectivity</w:t>
      </w:r>
      <w:r w:rsidRPr="001F45E9">
        <w:rPr>
          <w:rFonts w:ascii="Times New Roman" w:hAnsi="Times New Roman" w:cs="Times New Roman"/>
          <w:spacing w:val="-12"/>
          <w:sz w:val="24"/>
          <w:szCs w:val="24"/>
        </w:rPr>
        <w:t xml:space="preserve"> </w:t>
      </w:r>
      <w:r w:rsidRPr="001F45E9">
        <w:rPr>
          <w:rFonts w:ascii="Times New Roman" w:hAnsi="Times New Roman" w:cs="Times New Roman"/>
          <w:spacing w:val="-2"/>
          <w:sz w:val="24"/>
          <w:szCs w:val="24"/>
        </w:rPr>
        <w:t>analysis</w:t>
      </w:r>
    </w:p>
    <w:p w14:paraId="4152A95E" w14:textId="201FF02E" w:rsidR="00276A6B" w:rsidRDefault="00F90375" w:rsidP="006833D5">
      <w:pPr>
        <w:pStyle w:val="BodyText"/>
        <w:spacing w:line="249" w:lineRule="auto"/>
        <w:rPr>
          <w:sz w:val="24"/>
          <w:szCs w:val="24"/>
        </w:rPr>
      </w:pPr>
      <w:r w:rsidRPr="00F90375">
        <w:rPr>
          <w:sz w:val="24"/>
          <w:szCs w:val="24"/>
        </w:rPr>
        <w:t>Nodes were defined with the 122-cluster Bootstrapped Analysis of Stable Clusters (BASC) atlas</w:t>
      </w:r>
      <w:r w:rsidR="00E330E6">
        <w:rPr>
          <w:sz w:val="24"/>
          <w:szCs w:val="24"/>
        </w:rPr>
        <w:t xml:space="preserve"> </w:t>
      </w:r>
      <w:r w:rsidR="00581BD8">
        <w:rPr>
          <w:sz w:val="24"/>
          <w:szCs w:val="24"/>
        </w:rPr>
        <w:fldChar w:fldCharType="begin"/>
      </w:r>
      <w:r w:rsidR="00581BD8">
        <w:rPr>
          <w:sz w:val="24"/>
          <w:szCs w:val="24"/>
        </w:rPr>
        <w:instrText xml:space="preserve"> ADDIN ZOTERO_ITEM CSL_CITATION {"citationID":"iJzgQGAz","properties":{"formattedCitation":"(Bellec et al., 2010)","plainCitation":"(Bellec et al., 2010)","noteIndex":0},"citationItems":[{"id":181,"uris":["http://zotero.org/users/5958044/items/NI4JY5LY"],"itemData":{"id":181,"type":"article-journal","abstract":"A variety of methods have been developed to identify brain networks with spontaneous, coherent activity in resting-state functional magnetic resonance imaging (fMRI). We propose here a generic statistical framework to quantify the stability of such resting-state networks (RSNs), which was implemented with k-means clustering. The core of the method consists in bootstrapping the available datasets to replicate the clustering process a large number of times and quantify the stable features across all replications. This bootstrap analysis of stable clusters (BASC) has several benefits: (1) it can be implemented in a multi-level fashion to investigate stable RSNs at the level of individual subjects and at the level of a group; (2) it provides a principled measure of RSN stability; and (3) the maximization of the stability measure can be used as a natural criterion to select the number of RSNs. A simulation study validated the good performance of the multi-level BASC on purely synthetic data. Stable networks were also derived from a real resting-state study for 43 subjects. At the group level, seven RSNs were identified which exhibited a good agreement with the previous findings from the literature. The comparison between the individual and group-level stability maps demonstrated the capacity of BASC to establish successful correspondences between these two levels of analysis and at the same time retain some interesting subject-specific characteristics, e.g. the specific involvement of subcortical regions in the visual and fronto-parietal networks for some subjects.","container-title":"NeuroImage","DOI":"10.1016/j.neuroimage.2010.02.082","ISSN":"1053-8119","issue":"3","journalAbbreviation":"NeuroImage","language":"en","page":"1126-1139","source":"ScienceDirect","title":"Multi-level bootstrap analysis of stable clusters in resting-state fMRI","volume":"51","author":[{"family":"Bellec","given":"Pierre"},{"family":"Rosa-Neto","given":"Pedro"},{"family":"Lyttelton","given":"Oliver C."},{"family":"Benali","given":"Habib"},{"family":"Evans","given":"Alan C."}],"issued":{"date-parts":[["2010",7,1]]}}}],"schema":"https://github.com/citation-style-language/schema/raw/master/csl-citation.json"} </w:instrText>
      </w:r>
      <w:r w:rsidR="00581BD8">
        <w:rPr>
          <w:sz w:val="24"/>
          <w:szCs w:val="24"/>
        </w:rPr>
        <w:fldChar w:fldCharType="separate"/>
      </w:r>
      <w:r w:rsidR="00581BD8" w:rsidRPr="00581BD8">
        <w:rPr>
          <w:sz w:val="24"/>
        </w:rPr>
        <w:t>(Bellec et al., 2010)</w:t>
      </w:r>
      <w:r w:rsidR="00581BD8">
        <w:rPr>
          <w:sz w:val="24"/>
          <w:szCs w:val="24"/>
        </w:rPr>
        <w:fldChar w:fldCharType="end"/>
      </w:r>
      <w:ins w:id="19" w:author="Camp, Chris" w:date="2022-12-16T11:39:00Z">
        <w:r w:rsidR="006A0679">
          <w:rPr>
            <w:sz w:val="24"/>
            <w:szCs w:val="24"/>
          </w:rPr>
          <w:t xml:space="preserve"> with a manually added node for the dorsolateral prefrontal cortex</w:t>
        </w:r>
        <w:r w:rsidRPr="00F90375">
          <w:rPr>
            <w:sz w:val="24"/>
            <w:szCs w:val="24"/>
          </w:rPr>
          <w:t>.</w:t>
        </w:r>
      </w:ins>
      <w:del w:id="20" w:author="Camp, Chris" w:date="2022-12-16T11:39:00Z">
        <w:r w:rsidRPr="00F90375">
          <w:rPr>
            <w:sz w:val="24"/>
            <w:szCs w:val="24"/>
          </w:rPr>
          <w:delText>.</w:delText>
        </w:r>
      </w:del>
      <w:r w:rsidRPr="00F90375">
        <w:rPr>
          <w:sz w:val="24"/>
          <w:szCs w:val="24"/>
        </w:rPr>
        <w:t xml:space="preserve"> Voxel timeseries were averaged within each cluster and the resulting mean timeseries were used to calculate the resting state functional connectivity. </w:t>
      </w:r>
      <w:r w:rsidR="00D8163D">
        <w:rPr>
          <w:sz w:val="24"/>
          <w:szCs w:val="24"/>
        </w:rPr>
        <w:t xml:space="preserve">We regressed out motion and physiological confounds and included cosine terms to control for temporal drifts. Regressors for heart rate, respiration, and </w:t>
      </w:r>
      <w:r w:rsidR="00030915">
        <w:rPr>
          <w:sz w:val="24"/>
          <w:szCs w:val="24"/>
        </w:rPr>
        <w:t>respiration</w:t>
      </w:r>
      <w:r w:rsidR="00D8163D">
        <w:rPr>
          <w:sz w:val="24"/>
          <w:szCs w:val="24"/>
        </w:rPr>
        <w:t xml:space="preserve"> volume per time were created from cardiac and respiratory data with AFNI’s RetroTS.py</w:t>
      </w:r>
      <w:r w:rsidR="00F75D7F">
        <w:rPr>
          <w:sz w:val="24"/>
          <w:szCs w:val="24"/>
        </w:rPr>
        <w:t xml:space="preserve"> </w:t>
      </w:r>
      <w:r w:rsidR="00F75D7F">
        <w:rPr>
          <w:sz w:val="24"/>
          <w:szCs w:val="24"/>
        </w:rPr>
        <w:fldChar w:fldCharType="begin"/>
      </w:r>
      <w:r w:rsidR="00F75D7F">
        <w:rPr>
          <w:sz w:val="24"/>
          <w:szCs w:val="24"/>
        </w:rPr>
        <w:instrText xml:space="preserve"> ADDIN ZOTERO_ITEM CSL_CITATION {"citationID":"BG0uAovz","properties":{"formattedCitation":"(Cox, 1996)","plainCitation":"(Cox, 1996)","noteIndex":0},"citationItems":[{"id":166,"uris":["http://zotero.org/users/5958044/items/KM7RSM4B"],"itemData":{"id":166,"type":"article-journal","abstract":"A 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workstations.","container-title":"Computers and Biomedical Research, an International Journal","DOI":"10.1006/cbmr.1996.0014","ISSN":"0010-4809","issue":"3","journalAbbreviation":"Comput Biomed Res","language":"eng","note":"PMID: 8812068","page":"162-173","source":"PubMed","title":"AFNI: software for analysis and visualization of functional magnetic resonance neuroimages","title-short":"AFNI","volume":"29","author":[{"family":"Cox","given":"R. W."}],"issued":{"date-parts":[["1996",6]]}}}],"schema":"https://github.com/citation-style-language/schema/raw/master/csl-citation.json"} </w:instrText>
      </w:r>
      <w:r w:rsidR="00F75D7F">
        <w:rPr>
          <w:sz w:val="24"/>
          <w:szCs w:val="24"/>
        </w:rPr>
        <w:fldChar w:fldCharType="separate"/>
      </w:r>
      <w:r w:rsidR="00F75D7F" w:rsidRPr="00F75D7F">
        <w:rPr>
          <w:sz w:val="24"/>
        </w:rPr>
        <w:t>(Cox, 1996)</w:t>
      </w:r>
      <w:r w:rsidR="00F75D7F">
        <w:rPr>
          <w:sz w:val="24"/>
          <w:szCs w:val="24"/>
        </w:rPr>
        <w:fldChar w:fldCharType="end"/>
      </w:r>
      <w:r w:rsidR="00D8163D">
        <w:rPr>
          <w:sz w:val="24"/>
          <w:szCs w:val="24"/>
        </w:rPr>
        <w:t xml:space="preserve">. We included 24 motion terms, translations and rotations in each axis, those values squared, their derivatives, and derivatives squared. </w:t>
      </w:r>
      <w:r w:rsidRPr="00F90375">
        <w:rPr>
          <w:sz w:val="24"/>
          <w:szCs w:val="24"/>
        </w:rPr>
        <w:t xml:space="preserve">Using the </w:t>
      </w:r>
      <w:proofErr w:type="spellStart"/>
      <w:r w:rsidRPr="00F90375">
        <w:rPr>
          <w:sz w:val="24"/>
          <w:szCs w:val="24"/>
        </w:rPr>
        <w:t>Nilearn</w:t>
      </w:r>
      <w:proofErr w:type="spellEnd"/>
      <w:r w:rsidRPr="00F90375">
        <w:rPr>
          <w:sz w:val="24"/>
          <w:szCs w:val="24"/>
        </w:rPr>
        <w:t xml:space="preserve"> software package, pairwise correlations were computed between all nodes to generate a 122x122 functional connectivity matrix – also known as a connectome – for </w:t>
      </w:r>
      <w:proofErr w:type="gramStart"/>
      <w:r w:rsidRPr="00F90375">
        <w:rPr>
          <w:sz w:val="24"/>
          <w:szCs w:val="24"/>
        </w:rPr>
        <w:t>each individual</w:t>
      </w:r>
      <w:proofErr w:type="gramEnd"/>
      <w:r w:rsidRPr="00F90375">
        <w:rPr>
          <w:sz w:val="24"/>
          <w:szCs w:val="24"/>
        </w:rPr>
        <w:t xml:space="preserve"> (Abraham et al., 2014). These matrices form the basis of the subsequent reliability analysis.</w:t>
      </w:r>
    </w:p>
    <w:p w14:paraId="48958C10" w14:textId="77777777" w:rsidR="00F90375" w:rsidRPr="001F45E9" w:rsidRDefault="00F90375" w:rsidP="006833D5">
      <w:pPr>
        <w:pStyle w:val="BodyText"/>
        <w:spacing w:line="249" w:lineRule="auto"/>
        <w:rPr>
          <w:sz w:val="24"/>
          <w:szCs w:val="24"/>
        </w:rPr>
      </w:pPr>
    </w:p>
    <w:p w14:paraId="1DD2901B"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z w:val="24"/>
          <w:szCs w:val="24"/>
        </w:rPr>
        <w:t>Intraclass</w:t>
      </w:r>
      <w:r w:rsidRPr="001F45E9">
        <w:rPr>
          <w:rFonts w:ascii="Times New Roman" w:hAnsi="Times New Roman" w:cs="Times New Roman"/>
          <w:spacing w:val="-13"/>
          <w:sz w:val="24"/>
          <w:szCs w:val="24"/>
        </w:rPr>
        <w:t xml:space="preserve"> </w:t>
      </w:r>
      <w:r w:rsidRPr="001F45E9">
        <w:rPr>
          <w:rFonts w:ascii="Times New Roman" w:hAnsi="Times New Roman" w:cs="Times New Roman"/>
          <w:sz w:val="24"/>
          <w:szCs w:val="24"/>
        </w:rPr>
        <w:t>correlation</w:t>
      </w:r>
      <w:r w:rsidRPr="001F45E9">
        <w:rPr>
          <w:rFonts w:ascii="Times New Roman" w:hAnsi="Times New Roman" w:cs="Times New Roman"/>
          <w:spacing w:val="-13"/>
          <w:sz w:val="24"/>
          <w:szCs w:val="24"/>
        </w:rPr>
        <w:t xml:space="preserve"> </w:t>
      </w:r>
      <w:r w:rsidRPr="001F45E9">
        <w:rPr>
          <w:rFonts w:ascii="Times New Roman" w:hAnsi="Times New Roman" w:cs="Times New Roman"/>
          <w:spacing w:val="-2"/>
          <w:sz w:val="24"/>
          <w:szCs w:val="24"/>
        </w:rPr>
        <w:t>coefficient</w:t>
      </w:r>
    </w:p>
    <w:p w14:paraId="1DD2901C" w14:textId="3619394E" w:rsidR="002461EE" w:rsidRPr="001F45E9" w:rsidRDefault="005664D9" w:rsidP="006833D5">
      <w:pPr>
        <w:pStyle w:val="BodyText"/>
        <w:spacing w:line="249" w:lineRule="auto"/>
        <w:ind w:firstLine="1"/>
        <w:rPr>
          <w:sz w:val="24"/>
          <w:szCs w:val="24"/>
        </w:rPr>
      </w:pPr>
      <w:r w:rsidRPr="001F45E9">
        <w:rPr>
          <w:sz w:val="24"/>
          <w:szCs w:val="24"/>
        </w:rPr>
        <w:t xml:space="preserve">To assess univariate reliability of the functional connectomes, ICCs were calculated using the </w:t>
      </w:r>
      <w:r w:rsidRPr="001F45E9">
        <w:rPr>
          <w:i/>
          <w:sz w:val="24"/>
          <w:szCs w:val="24"/>
        </w:rPr>
        <w:t xml:space="preserve">psych </w:t>
      </w:r>
      <w:r w:rsidRPr="001F45E9">
        <w:rPr>
          <w:sz w:val="24"/>
          <w:szCs w:val="24"/>
        </w:rPr>
        <w:t>R package</w:t>
      </w:r>
      <w:r w:rsidR="00C3720A">
        <w:rPr>
          <w:sz w:val="24"/>
          <w:szCs w:val="24"/>
        </w:rPr>
        <w:t xml:space="preserve"> with the healthy and depressed populations</w:t>
      </w:r>
      <w:r w:rsidR="000D5F70">
        <w:rPr>
          <w:sz w:val="24"/>
          <w:szCs w:val="24"/>
        </w:rPr>
        <w:t xml:space="preserve"> </w:t>
      </w:r>
      <w:r w:rsidR="00714B37">
        <w:rPr>
          <w:sz w:val="24"/>
          <w:szCs w:val="24"/>
        </w:rPr>
        <w:fldChar w:fldCharType="begin"/>
      </w:r>
      <w:r w:rsidR="00714B37">
        <w:rPr>
          <w:sz w:val="24"/>
          <w:szCs w:val="24"/>
        </w:rPr>
        <w:instrText xml:space="preserve"> ADDIN ZOTERO_ITEM CSL_CITATION {"citationID":"yaHuTKDt","properties":{"formattedCitation":"(Revelle, 2022)","plainCitation":"(Revelle, 2022)","noteIndex":0},"citationItems":[{"id":4735,"uris":["http://zotero.org/users/5958044/items/WU4ZX6T3"],"itemData":{"id":4735,"type":"software","abstract":"A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2.2.9","author":[{"family":"Revelle","given":"William"}],"accessed":{"date-parts":[["2022",10,6]]},"issued":{"date-parts":[["2022",9,29]]}}}],"schema":"https://github.com/citation-style-language/schema/raw/master/csl-citation.json"} </w:instrText>
      </w:r>
      <w:r w:rsidR="00714B37">
        <w:rPr>
          <w:sz w:val="24"/>
          <w:szCs w:val="24"/>
        </w:rPr>
        <w:fldChar w:fldCharType="separate"/>
      </w:r>
      <w:r w:rsidR="00714B37" w:rsidRPr="00714B37">
        <w:rPr>
          <w:sz w:val="24"/>
        </w:rPr>
        <w:t>(Revelle, 2022)</w:t>
      </w:r>
      <w:r w:rsidR="00714B37">
        <w:rPr>
          <w:sz w:val="24"/>
          <w:szCs w:val="24"/>
        </w:rPr>
        <w:fldChar w:fldCharType="end"/>
      </w:r>
      <w:r w:rsidRPr="001F45E9">
        <w:rPr>
          <w:sz w:val="24"/>
          <w:szCs w:val="24"/>
        </w:rPr>
        <w:t>. We performed</w:t>
      </w:r>
      <w:r w:rsidRPr="001F45E9">
        <w:rPr>
          <w:spacing w:val="-9"/>
          <w:sz w:val="24"/>
          <w:szCs w:val="24"/>
        </w:rPr>
        <w:t xml:space="preserve"> </w:t>
      </w:r>
      <w:r w:rsidRPr="001F45E9">
        <w:rPr>
          <w:sz w:val="24"/>
          <w:szCs w:val="24"/>
        </w:rPr>
        <w:t>absolute</w:t>
      </w:r>
      <w:r w:rsidRPr="001F45E9">
        <w:rPr>
          <w:spacing w:val="-9"/>
          <w:sz w:val="24"/>
          <w:szCs w:val="24"/>
        </w:rPr>
        <w:t xml:space="preserve"> </w:t>
      </w:r>
      <w:r w:rsidRPr="001F45E9">
        <w:rPr>
          <w:sz w:val="24"/>
          <w:szCs w:val="24"/>
        </w:rPr>
        <w:t>agreement,</w:t>
      </w:r>
      <w:r w:rsidRPr="001F45E9">
        <w:rPr>
          <w:spacing w:val="-9"/>
          <w:sz w:val="24"/>
          <w:szCs w:val="24"/>
        </w:rPr>
        <w:t xml:space="preserve"> </w:t>
      </w:r>
      <w:r w:rsidRPr="001F45E9">
        <w:rPr>
          <w:sz w:val="24"/>
          <w:szCs w:val="24"/>
        </w:rPr>
        <w:t>two-way</w:t>
      </w:r>
      <w:r w:rsidRPr="001F45E9">
        <w:rPr>
          <w:spacing w:val="-9"/>
          <w:sz w:val="24"/>
          <w:szCs w:val="24"/>
        </w:rPr>
        <w:t xml:space="preserve"> </w:t>
      </w:r>
      <w:r w:rsidRPr="001F45E9">
        <w:rPr>
          <w:sz w:val="24"/>
          <w:szCs w:val="24"/>
        </w:rPr>
        <w:t>random</w:t>
      </w:r>
      <w:r w:rsidRPr="001F45E9">
        <w:rPr>
          <w:spacing w:val="-9"/>
          <w:sz w:val="24"/>
          <w:szCs w:val="24"/>
        </w:rPr>
        <w:t xml:space="preserve"> </w:t>
      </w:r>
      <w:r w:rsidRPr="001F45E9">
        <w:rPr>
          <w:sz w:val="24"/>
          <w:szCs w:val="24"/>
        </w:rPr>
        <w:t>effects</w:t>
      </w:r>
      <w:r w:rsidRPr="001F45E9">
        <w:rPr>
          <w:spacing w:val="-9"/>
          <w:sz w:val="24"/>
          <w:szCs w:val="24"/>
        </w:rPr>
        <w:t xml:space="preserve"> </w:t>
      </w:r>
      <w:r w:rsidRPr="001F45E9">
        <w:rPr>
          <w:sz w:val="24"/>
          <w:szCs w:val="24"/>
        </w:rPr>
        <w:t>model</w:t>
      </w:r>
      <w:r w:rsidRPr="001F45E9">
        <w:rPr>
          <w:spacing w:val="-9"/>
          <w:sz w:val="24"/>
          <w:szCs w:val="24"/>
        </w:rPr>
        <w:t xml:space="preserve"> </w:t>
      </w:r>
      <w:r w:rsidRPr="001F45E9">
        <w:rPr>
          <w:sz w:val="24"/>
          <w:szCs w:val="24"/>
        </w:rPr>
        <w:t>reliability</w:t>
      </w:r>
      <w:r w:rsidRPr="001F45E9">
        <w:rPr>
          <w:spacing w:val="-9"/>
          <w:sz w:val="24"/>
          <w:szCs w:val="24"/>
        </w:rPr>
        <w:t xml:space="preserve"> </w:t>
      </w:r>
      <w:r w:rsidRPr="001F45E9">
        <w:rPr>
          <w:sz w:val="24"/>
          <w:szCs w:val="24"/>
        </w:rPr>
        <w:t>assessment,</w:t>
      </w:r>
      <w:r w:rsidRPr="001F45E9">
        <w:rPr>
          <w:spacing w:val="-9"/>
          <w:sz w:val="24"/>
          <w:szCs w:val="24"/>
        </w:rPr>
        <w:t xml:space="preserve"> </w:t>
      </w:r>
      <w:r w:rsidRPr="001F45E9">
        <w:rPr>
          <w:sz w:val="24"/>
          <w:szCs w:val="24"/>
        </w:rPr>
        <w:t>or</w:t>
      </w:r>
      <w:r w:rsidRPr="001F45E9">
        <w:rPr>
          <w:spacing w:val="-9"/>
          <w:sz w:val="24"/>
          <w:szCs w:val="24"/>
        </w:rPr>
        <w:t xml:space="preserve"> </w:t>
      </w:r>
      <w:proofErr w:type="spellStart"/>
      <w:r w:rsidRPr="001F45E9">
        <w:rPr>
          <w:sz w:val="24"/>
          <w:szCs w:val="24"/>
        </w:rPr>
        <w:t>Shrout</w:t>
      </w:r>
      <w:proofErr w:type="spellEnd"/>
      <w:r w:rsidRPr="001F45E9">
        <w:rPr>
          <w:spacing w:val="-9"/>
          <w:sz w:val="24"/>
          <w:szCs w:val="24"/>
        </w:rPr>
        <w:t xml:space="preserve"> </w:t>
      </w:r>
      <w:r w:rsidRPr="001F45E9">
        <w:rPr>
          <w:sz w:val="24"/>
          <w:szCs w:val="24"/>
        </w:rPr>
        <w:t>and</w:t>
      </w:r>
      <w:r w:rsidRPr="001F45E9">
        <w:rPr>
          <w:spacing w:val="-9"/>
          <w:sz w:val="24"/>
          <w:szCs w:val="24"/>
        </w:rPr>
        <w:t xml:space="preserve"> </w:t>
      </w:r>
      <w:r w:rsidRPr="001F45E9">
        <w:rPr>
          <w:sz w:val="24"/>
          <w:szCs w:val="24"/>
        </w:rPr>
        <w:t>Fleiss</w:t>
      </w:r>
      <w:r w:rsidRPr="001F45E9">
        <w:rPr>
          <w:spacing w:val="-9"/>
          <w:sz w:val="24"/>
          <w:szCs w:val="24"/>
        </w:rPr>
        <w:t xml:space="preserve"> </w:t>
      </w:r>
      <w:r w:rsidRPr="001F45E9">
        <w:rPr>
          <w:sz w:val="24"/>
          <w:szCs w:val="24"/>
        </w:rPr>
        <w:t>Convention</w:t>
      </w:r>
      <w:r w:rsidR="00525C4A">
        <w:rPr>
          <w:b/>
          <w:sz w:val="24"/>
          <w:szCs w:val="24"/>
        </w:rPr>
        <w:t xml:space="preserve"> </w:t>
      </w:r>
      <w:r w:rsidRPr="001F45E9">
        <w:rPr>
          <w:sz w:val="24"/>
          <w:szCs w:val="24"/>
        </w:rPr>
        <w:t>ICC(2,1), which models the raters (in this case, scanners) as randomly selected from a larger group</w:t>
      </w:r>
      <w:r w:rsidR="00525C4A">
        <w:rPr>
          <w:sz w:val="24"/>
          <w:szCs w:val="24"/>
        </w:rPr>
        <w:t xml:space="preserve"> </w:t>
      </w:r>
      <w:r w:rsidR="00525C4A">
        <w:rPr>
          <w:sz w:val="24"/>
          <w:szCs w:val="24"/>
        </w:rPr>
        <w:fldChar w:fldCharType="begin"/>
      </w:r>
      <w:r w:rsidR="007D5ECB">
        <w:rPr>
          <w:sz w:val="24"/>
          <w:szCs w:val="24"/>
        </w:rPr>
        <w:instrText xml:space="preserve"> ADDIN ZOTERO_ITEM CSL_CITATION {"citationID":"SWOl0zDa","properties":{"formattedCitation":"(Noble et al., 2021; Shrout &amp; Fleiss, 1979)","plainCitation":"(Noble et al., 2021; Shrout &amp; Fleiss, 1979)","dontUpdate":true,"noteIndex":0},"citationItems":[{"id":"EJfsIIpj/KqPnPiPh","uris":["http://zotero.org/users/5958044/items/7AGELKDP"],"itemData":{"id":"TbHRWR9s/KrrwTIDr","type":"article-journal","abstract":"The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Todd"}],"issued":{"date-parts":[["2021",8,1]]}}},{"id":4571,"uris":["http://zotero.org/users/5958044/items/PIDLJUCB"],"itemData":{"id":4571,"type":"article-journal","abstract":"Reliability coefficients often take the form of intraclass correlation coefficients. In this article, guidelines are given for choosing among 6 different forms of the intraclass correlation for reliability studies in which n targets are rated by k judges. Relevant to the choice of the coefficient are the appropriate statistical model for the reliability study and the applications to be made of the reliability results. Confidence intervals for each of the forms are reviewed. (23 ref) (PsycINFO Database Record (c) 2016 APA, all rights reserved)","container-title":"Psychological Bulletin","DOI":"10.1037/0033-2909.86.2.420","ISSN":"1939-1455","issue":"2","note":"publisher-place: US\npublisher: American Psychological Association","page":"420-428","source":"APA PsycNet","title":"Intraclass correlations: Uses in assessing rater reliability","title-short":"Intraclass correlations","volume":"86","author":[{"family":"Shrout","given":"Patrick E."},{"family":"Fleiss","given":"Joseph L."}],"issued":{"date-parts":[["1979"]]}}}],"schema":"https://github.com/citation-style-language/schema/raw/master/csl-citation.json"} </w:instrText>
      </w:r>
      <w:r w:rsidR="00525C4A">
        <w:rPr>
          <w:sz w:val="24"/>
          <w:szCs w:val="24"/>
        </w:rPr>
        <w:fldChar w:fldCharType="separate"/>
      </w:r>
      <w:r w:rsidR="009D1CF2" w:rsidRPr="009D1CF2">
        <w:rPr>
          <w:sz w:val="24"/>
        </w:rPr>
        <w:t>(</w:t>
      </w:r>
      <w:proofErr w:type="spellStart"/>
      <w:r w:rsidR="009D1CF2" w:rsidRPr="009D1CF2">
        <w:rPr>
          <w:sz w:val="24"/>
        </w:rPr>
        <w:t>Shrout</w:t>
      </w:r>
      <w:proofErr w:type="spellEnd"/>
      <w:r w:rsidR="009D1CF2" w:rsidRPr="009D1CF2">
        <w:rPr>
          <w:sz w:val="24"/>
        </w:rPr>
        <w:t xml:space="preserve"> &amp; Fleiss, 1979</w:t>
      </w:r>
      <w:r w:rsidR="009D1CF2">
        <w:rPr>
          <w:sz w:val="24"/>
        </w:rPr>
        <w:t xml:space="preserve">; see </w:t>
      </w:r>
      <w:r w:rsidR="009D1CF2" w:rsidRPr="009D1CF2">
        <w:rPr>
          <w:sz w:val="24"/>
        </w:rPr>
        <w:t>Noble et al. 2021</w:t>
      </w:r>
      <w:r w:rsidR="009D1CF2">
        <w:rPr>
          <w:sz w:val="24"/>
        </w:rPr>
        <w:t xml:space="preserve"> for a discussion on </w:t>
      </w:r>
      <w:r w:rsidR="0000765E">
        <w:rPr>
          <w:sz w:val="24"/>
        </w:rPr>
        <w:t>ICC models in neuroimaging</w:t>
      </w:r>
      <w:r w:rsidR="009D1CF2" w:rsidRPr="009D1CF2">
        <w:rPr>
          <w:sz w:val="24"/>
        </w:rPr>
        <w:t>)</w:t>
      </w:r>
      <w:r w:rsidR="00525C4A">
        <w:rPr>
          <w:sz w:val="24"/>
          <w:szCs w:val="24"/>
        </w:rPr>
        <w:fldChar w:fldCharType="end"/>
      </w:r>
      <w:r w:rsidRPr="001F45E9">
        <w:rPr>
          <w:sz w:val="24"/>
          <w:szCs w:val="24"/>
        </w:rPr>
        <w:t>. Subjects were bootstrapped 100</w:t>
      </w:r>
      <w:r w:rsidR="00A05342">
        <w:rPr>
          <w:sz w:val="24"/>
          <w:szCs w:val="24"/>
        </w:rPr>
        <w:t>0</w:t>
      </w:r>
      <w:r w:rsidRPr="001F45E9">
        <w:rPr>
          <w:sz w:val="24"/>
          <w:szCs w:val="24"/>
        </w:rPr>
        <w:t xml:space="preserve"> times with replacement to ascertain confidence intervals.</w:t>
      </w:r>
      <w:r w:rsidR="009628E5">
        <w:rPr>
          <w:sz w:val="24"/>
          <w:szCs w:val="24"/>
        </w:rPr>
        <w:t xml:space="preserve"> </w:t>
      </w:r>
      <w:r w:rsidR="00A05342">
        <w:rPr>
          <w:sz w:val="24"/>
          <w:szCs w:val="24"/>
        </w:rPr>
        <w:t xml:space="preserve">ICCs were then </w:t>
      </w:r>
      <w:r w:rsidR="00C3720A">
        <w:rPr>
          <w:sz w:val="24"/>
          <w:szCs w:val="24"/>
        </w:rPr>
        <w:t>averaged across all edges</w:t>
      </w:r>
      <w:r w:rsidR="00E56A28">
        <w:rPr>
          <w:sz w:val="24"/>
          <w:szCs w:val="24"/>
        </w:rPr>
        <w:t xml:space="preserve"> to obtain group means.</w:t>
      </w:r>
      <w:r w:rsidR="00C3720A">
        <w:rPr>
          <w:sz w:val="24"/>
          <w:szCs w:val="24"/>
        </w:rPr>
        <w:t xml:space="preserve"> </w:t>
      </w:r>
      <w:r w:rsidR="00B77459">
        <w:rPr>
          <w:sz w:val="24"/>
          <w:szCs w:val="24"/>
        </w:rPr>
        <w:t xml:space="preserve">The criteria for ICC values are typically represented as: </w:t>
      </w:r>
      <w:r w:rsidR="00BB1725">
        <w:rPr>
          <w:sz w:val="24"/>
          <w:szCs w:val="24"/>
        </w:rPr>
        <w:t xml:space="preserve">poor &lt; 0.4, fair 0.4-0.59, </w:t>
      </w:r>
      <w:r w:rsidR="00F97BF8">
        <w:rPr>
          <w:sz w:val="24"/>
          <w:szCs w:val="24"/>
        </w:rPr>
        <w:t xml:space="preserve">good 0.6-0.74, excellent </w:t>
      </w:r>
      <w:r w:rsidR="00D11B9B">
        <w:rPr>
          <w:sz w:val="24"/>
          <w:szCs w:val="24"/>
        </w:rPr>
        <w:t>≥</w:t>
      </w:r>
      <w:r w:rsidR="00F97BF8">
        <w:rPr>
          <w:sz w:val="24"/>
          <w:szCs w:val="24"/>
        </w:rPr>
        <w:t xml:space="preserve"> 0.</w:t>
      </w:r>
      <w:r w:rsidR="009260C7">
        <w:rPr>
          <w:sz w:val="24"/>
          <w:szCs w:val="24"/>
        </w:rPr>
        <w:t>75</w:t>
      </w:r>
      <w:r w:rsidR="00971533">
        <w:rPr>
          <w:sz w:val="24"/>
          <w:szCs w:val="24"/>
        </w:rPr>
        <w:t xml:space="preserve"> </w:t>
      </w:r>
      <w:r w:rsidR="00971533">
        <w:rPr>
          <w:sz w:val="24"/>
          <w:szCs w:val="24"/>
        </w:rPr>
        <w:fldChar w:fldCharType="begin"/>
      </w:r>
      <w:r w:rsidR="00971533">
        <w:rPr>
          <w:sz w:val="24"/>
          <w:szCs w:val="24"/>
        </w:rPr>
        <w:instrText xml:space="preserve"> ADDIN ZOTERO_ITEM CSL_CITATION {"citationID":"h19A67Q0","properties":{"formattedCitation":"(Cicchetti &amp; Sparrow, 1981)","plainCitation":"(Cicchetti &amp; Sparrow, 1981)","noteIndex":0},"citationItems":[{"id":4668,"uris":["http://zotero.org/users/5958044/items/WYX7K3ZB"],"itemData":{"id":4668,"type":"article-journal","abstract":"A set of criteria based upon biostatistical considerations for determining the interrater reliability of specific adaptive behavior items in a given setting was presented. The advantages and limitations of extant statistical assessment procedures were discussed. Also, a set of guidelines for differentiating type of adaptive behavior that are statistically reliable from those that are reliable in a clinical or practical sense was delineated. Data sets were presented throughout in order to illustrate the advantages of recommended statistical procedures over other available ones.","container-title":"American Journal of Mental Deficiency","ISSN":"0002-9351","issue":"2","journalAbbreviation":"Am J Ment Defic","language":"eng","note":"PMID: 7315877","page":"127-137","source":"PubMed","title":"Developing criteria for establishing interrater reliability of specific items: applications to assessment of adaptive behavior","title-short":"Developing criteria for establishing interrater reliability of specific items","volume":"86","author":[{"family":"Cicchetti","given":"D. V."},{"family":"Sparrow","given":"S. A."}],"issued":{"date-parts":[["1981",9]]}}}],"schema":"https://github.com/citation-style-language/schema/raw/master/csl-citation.json"} </w:instrText>
      </w:r>
      <w:r w:rsidR="00971533">
        <w:rPr>
          <w:sz w:val="24"/>
          <w:szCs w:val="24"/>
        </w:rPr>
        <w:fldChar w:fldCharType="separate"/>
      </w:r>
      <w:r w:rsidR="00971533" w:rsidRPr="00971533">
        <w:rPr>
          <w:sz w:val="24"/>
        </w:rPr>
        <w:t>(Cicchetti &amp; Sparrow, 1981)</w:t>
      </w:r>
      <w:r w:rsidR="00971533">
        <w:rPr>
          <w:sz w:val="24"/>
          <w:szCs w:val="24"/>
        </w:rPr>
        <w:fldChar w:fldCharType="end"/>
      </w:r>
      <w:r w:rsidR="00971533">
        <w:rPr>
          <w:sz w:val="24"/>
          <w:szCs w:val="24"/>
        </w:rPr>
        <w:t>.</w:t>
      </w:r>
    </w:p>
    <w:p w14:paraId="1DD2901D" w14:textId="77777777" w:rsidR="002461EE" w:rsidRPr="001F45E9" w:rsidRDefault="002461EE" w:rsidP="006833D5">
      <w:pPr>
        <w:pStyle w:val="BodyText"/>
        <w:rPr>
          <w:sz w:val="24"/>
          <w:szCs w:val="24"/>
        </w:rPr>
      </w:pPr>
    </w:p>
    <w:p w14:paraId="65EBFA30" w14:textId="77777777" w:rsidR="00254583" w:rsidRPr="00254583" w:rsidRDefault="00254583" w:rsidP="00254583">
      <w:pPr>
        <w:pStyle w:val="BodyText"/>
        <w:rPr>
          <w:b/>
          <w:bCs/>
          <w:sz w:val="24"/>
          <w:szCs w:val="24"/>
        </w:rPr>
      </w:pPr>
      <w:r w:rsidRPr="00254583">
        <w:rPr>
          <w:b/>
          <w:bCs/>
          <w:sz w:val="24"/>
          <w:szCs w:val="24"/>
        </w:rPr>
        <w:t>Fingerprinting index</w:t>
      </w:r>
    </w:p>
    <w:p w14:paraId="1DD29020" w14:textId="370636E6" w:rsidR="002461EE" w:rsidRDefault="00254583" w:rsidP="00254583">
      <w:pPr>
        <w:pStyle w:val="BodyText"/>
        <w:rPr>
          <w:sz w:val="24"/>
          <w:szCs w:val="24"/>
        </w:rPr>
      </w:pPr>
      <w:r w:rsidRPr="00254583">
        <w:rPr>
          <w:sz w:val="24"/>
          <w:szCs w:val="24"/>
        </w:rPr>
        <w:t>Fingerprinting is described in depth by Finn et al. (2015). For each functional connectivity matrix at timepoint 1, Pearson correlation coefficients are calculated with all connectomes at timepoint 2. The proportion of times a subject</w:t>
      </w:r>
      <w:r w:rsidR="00F90DB1">
        <w:rPr>
          <w:sz w:val="24"/>
          <w:szCs w:val="24"/>
        </w:rPr>
        <w:t>’s baseline</w:t>
      </w:r>
      <w:r w:rsidR="008C4E8D">
        <w:rPr>
          <w:sz w:val="24"/>
          <w:szCs w:val="24"/>
        </w:rPr>
        <w:t xml:space="preserve"> scan</w:t>
      </w:r>
      <w:r w:rsidRPr="00254583">
        <w:rPr>
          <w:sz w:val="24"/>
          <w:szCs w:val="24"/>
        </w:rPr>
        <w:t xml:space="preserve"> </w:t>
      </w:r>
      <w:r w:rsidR="00A846F0">
        <w:rPr>
          <w:sz w:val="24"/>
          <w:szCs w:val="24"/>
        </w:rPr>
        <w:t>has the greatest correlation</w:t>
      </w:r>
      <w:r w:rsidRPr="00254583">
        <w:rPr>
          <w:sz w:val="24"/>
          <w:szCs w:val="24"/>
        </w:rPr>
        <w:t xml:space="preserve"> with their own sca</w:t>
      </w:r>
      <w:r w:rsidR="00024E89">
        <w:rPr>
          <w:sz w:val="24"/>
          <w:szCs w:val="24"/>
        </w:rPr>
        <w:t>n a</w:t>
      </w:r>
      <w:r w:rsidRPr="00254583">
        <w:rPr>
          <w:sz w:val="24"/>
          <w:szCs w:val="24"/>
        </w:rPr>
        <w:t>t the second timepoint</w:t>
      </w:r>
      <w:r w:rsidR="00024E89">
        <w:rPr>
          <w:sz w:val="24"/>
          <w:szCs w:val="24"/>
        </w:rPr>
        <w:t xml:space="preserve"> (compared to all other scans </w:t>
      </w:r>
      <w:r w:rsidR="00F90DB1">
        <w:rPr>
          <w:sz w:val="24"/>
          <w:szCs w:val="24"/>
        </w:rPr>
        <w:t>at that timepoint)</w:t>
      </w:r>
      <w:r w:rsidRPr="00254583">
        <w:rPr>
          <w:sz w:val="24"/>
          <w:szCs w:val="24"/>
        </w:rPr>
        <w:t xml:space="preserve"> is the fingerprinting index for that sample. The correlations are repeated between timepoint 2 scans with every timepoint 1 </w:t>
      </w:r>
      <w:proofErr w:type="gramStart"/>
      <w:r w:rsidRPr="00254583">
        <w:rPr>
          <w:sz w:val="24"/>
          <w:szCs w:val="24"/>
        </w:rPr>
        <w:t>scan</w:t>
      </w:r>
      <w:proofErr w:type="gramEnd"/>
      <w:r w:rsidRPr="00254583">
        <w:rPr>
          <w:sz w:val="24"/>
          <w:szCs w:val="24"/>
        </w:rPr>
        <w:t xml:space="preserve"> and the two values are averaged to get the overall fingerprinting accuracy.</w:t>
      </w:r>
      <w:r w:rsidR="00632D28">
        <w:rPr>
          <w:sz w:val="24"/>
          <w:szCs w:val="24"/>
        </w:rPr>
        <w:t xml:space="preserve"> We also calculated group consistency and differential power </w:t>
      </w:r>
      <w:r w:rsidR="00C73826">
        <w:rPr>
          <w:sz w:val="24"/>
          <w:szCs w:val="24"/>
        </w:rPr>
        <w:t xml:space="preserve">using </w:t>
      </w:r>
      <w:r w:rsidR="00501626">
        <w:rPr>
          <w:sz w:val="24"/>
          <w:szCs w:val="24"/>
        </w:rPr>
        <w:t xml:space="preserve">scripts from </w:t>
      </w:r>
      <w:proofErr w:type="spellStart"/>
      <w:r w:rsidR="00501626">
        <w:rPr>
          <w:sz w:val="24"/>
          <w:szCs w:val="24"/>
        </w:rPr>
        <w:t>Horien</w:t>
      </w:r>
      <w:proofErr w:type="spellEnd"/>
      <w:r w:rsidR="00501626">
        <w:rPr>
          <w:sz w:val="24"/>
          <w:szCs w:val="24"/>
        </w:rPr>
        <w:t xml:space="preserve"> et al. </w:t>
      </w:r>
      <w:r w:rsidR="00501626">
        <w:rPr>
          <w:sz w:val="24"/>
          <w:szCs w:val="24"/>
        </w:rPr>
        <w:fldChar w:fldCharType="begin"/>
      </w:r>
      <w:r w:rsidR="00361D90">
        <w:rPr>
          <w:sz w:val="24"/>
          <w:szCs w:val="24"/>
        </w:rPr>
        <w:instrText xml:space="preserve"> ADDIN ZOTERO_ITEM CSL_CITATION {"citationID":"qhliySl0","properties":{"formattedCitation":"(Horien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501626">
        <w:rPr>
          <w:sz w:val="24"/>
          <w:szCs w:val="24"/>
        </w:rPr>
        <w:fldChar w:fldCharType="separate"/>
      </w:r>
      <w:r w:rsidR="00361D90" w:rsidRPr="00361D90">
        <w:rPr>
          <w:sz w:val="24"/>
        </w:rPr>
        <w:t>(2019)</w:t>
      </w:r>
      <w:r w:rsidR="00501626">
        <w:rPr>
          <w:sz w:val="24"/>
          <w:szCs w:val="24"/>
        </w:rPr>
        <w:fldChar w:fldCharType="end"/>
      </w:r>
      <w:r w:rsidR="00A74B59">
        <w:rPr>
          <w:sz w:val="24"/>
          <w:szCs w:val="24"/>
        </w:rPr>
        <w:t>.</w:t>
      </w:r>
      <w:r w:rsidR="00421038">
        <w:rPr>
          <w:sz w:val="24"/>
          <w:szCs w:val="24"/>
        </w:rPr>
        <w:t xml:space="preserve"> Group consistency </w:t>
      </w:r>
      <w:r w:rsidR="00141750">
        <w:rPr>
          <w:sz w:val="24"/>
          <w:szCs w:val="24"/>
        </w:rPr>
        <w:t xml:space="preserve">identifies connections that were the least useful in fingerprinting, whereas </w:t>
      </w:r>
      <w:r w:rsidR="002E5FE7">
        <w:rPr>
          <w:sz w:val="24"/>
          <w:szCs w:val="24"/>
        </w:rPr>
        <w:t>differential power identifies those that were most</w:t>
      </w:r>
      <w:r w:rsidR="00932EC0">
        <w:rPr>
          <w:sz w:val="24"/>
          <w:szCs w:val="24"/>
        </w:rPr>
        <w:t xml:space="preserve"> useful </w:t>
      </w:r>
      <w:r w:rsidR="00885DB8">
        <w:rPr>
          <w:sz w:val="24"/>
          <w:szCs w:val="24"/>
        </w:rPr>
        <w:t xml:space="preserve">(for derivations, see </w:t>
      </w:r>
      <w:r w:rsidR="00885DB8">
        <w:rPr>
          <w:sz w:val="24"/>
          <w:szCs w:val="24"/>
        </w:rPr>
        <w:fldChar w:fldCharType="begin"/>
      </w:r>
      <w:r w:rsidR="00B661B1">
        <w:rPr>
          <w:sz w:val="24"/>
          <w:szCs w:val="24"/>
        </w:rPr>
        <w:instrText xml:space="preserve"> ADDIN ZOTERO_ITEM CSL_CITATION {"citationID":"b9CZyPem","properties":{"formattedCitation":"(Finn et al., 2015)","plainCitation":"(Finn et al., 2015)","dontUpdate":true,"noteIndex":0},"citationItems":[{"id":4411,"uris":["http://zotero.org/users/5958044/items/H4ZLFUNF"],"itemData":{"id":4411,"type":"article-journal","abstract":"This study shows that every individual has a unique pattern of functional connections between brain regions. This functional connectivity profile acts as a ‘fingerprint’ that can accurately identify the individual from a large group. Furthermore, an individual's connectivity profile can predict his or her level of fluid intelligence.","container-title":"Nature Neuroscience","DOI":"10.1038/nn.4135","ISSN":"1546-1726","issue":"11","journalAbbreviation":"Nat Neurosci","language":"en","license":"2015 Nature Publishing Group, a division of Macmillan Publishers Limited. All Rights Reserved.","note":"number: 11\npublisher: Nature Publishing Group","page":"1664-1671","source":"www.nature.com","title":"Functional connectome fingerprinting: identifying individuals using patterns of brain connectivity","title-short":"Functional connectome fingerprinting","volume":"18","author":[{"family":"Finn","given":"Emily S."},{"family":"Shen","given":"Xilin"},{"family":"Scheinost","given":"Dustin"},{"family":"Rosenberg","given":"Monica D."},{"family":"Huang","given":"Jessica"},{"family":"Chun","given":"Marvin M."},{"family":"Papademetris","given":"Xenophon"},{"family":"Constable","given":"R. Todd"}],"issued":{"date-parts":[["2015",11]]}}}],"schema":"https://github.com/citation-style-language/schema/raw/master/csl-citation.json"} </w:instrText>
      </w:r>
      <w:r w:rsidR="00885DB8">
        <w:rPr>
          <w:sz w:val="24"/>
          <w:szCs w:val="24"/>
        </w:rPr>
        <w:fldChar w:fldCharType="separate"/>
      </w:r>
      <w:r w:rsidR="00885DB8" w:rsidRPr="00885DB8">
        <w:rPr>
          <w:sz w:val="24"/>
        </w:rPr>
        <w:t>Finn et al., 2015)</w:t>
      </w:r>
      <w:r w:rsidR="00885DB8">
        <w:rPr>
          <w:sz w:val="24"/>
          <w:szCs w:val="24"/>
        </w:rPr>
        <w:fldChar w:fldCharType="end"/>
      </w:r>
      <w:r w:rsidR="00932EC0">
        <w:rPr>
          <w:sz w:val="24"/>
          <w:szCs w:val="24"/>
        </w:rPr>
        <w:t xml:space="preserve">. </w:t>
      </w:r>
      <w:ins w:id="21" w:author="Camp, Chris" w:date="2022-12-16T11:39:00Z">
        <w:r w:rsidR="007D5ECB">
          <w:rPr>
            <w:sz w:val="24"/>
            <w:szCs w:val="24"/>
          </w:rPr>
          <w:t xml:space="preserve">Fingerprinting confidence intervals </w:t>
        </w:r>
        <w:r w:rsidR="00361D90">
          <w:rPr>
            <w:sz w:val="24"/>
            <w:szCs w:val="24"/>
          </w:rPr>
          <w:t xml:space="preserve">were obtained </w:t>
        </w:r>
        <w:r w:rsidR="007D5ECB">
          <w:rPr>
            <w:sz w:val="24"/>
            <w:szCs w:val="24"/>
          </w:rPr>
          <w:t>using bootstrapping with replacement at 80% of the sample size</w:t>
        </w:r>
        <w:r w:rsidR="00361D90">
          <w:rPr>
            <w:sz w:val="24"/>
            <w:szCs w:val="24"/>
          </w:rPr>
          <w:t xml:space="preserve"> </w:t>
        </w:r>
        <w:r w:rsidR="00361D90">
          <w:rPr>
            <w:sz w:val="24"/>
            <w:szCs w:val="24"/>
          </w:rPr>
          <w:fldChar w:fldCharType="begin"/>
        </w:r>
        <w:r w:rsidR="00361D90">
          <w:rPr>
            <w:sz w:val="24"/>
            <w:szCs w:val="24"/>
          </w:rPr>
          <w:instrText xml:space="preserve"> ADDIN ZOTERO_ITEM CSL_CITATION {"citationID":"QjndyaVF","properties":{"formattedCitation":"(Horien et al., 2019)","plainCitation":"(Horien et al., 2019)","noteIndex":0},"citationItems":[{"id":4415,"uris":["http://zotero.org/users/5958044/items/LBHRRCMX"],"itemData":{"id":4415,"type":"article-journal","abstract":"Functional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sidR="00361D90">
          <w:rPr>
            <w:sz w:val="24"/>
            <w:szCs w:val="24"/>
          </w:rPr>
          <w:fldChar w:fldCharType="separate"/>
        </w:r>
        <w:r w:rsidR="00361D90" w:rsidRPr="00361D90">
          <w:rPr>
            <w:sz w:val="24"/>
          </w:rPr>
          <w:t>(</w:t>
        </w:r>
        <w:proofErr w:type="spellStart"/>
        <w:r w:rsidR="00361D90" w:rsidRPr="00361D90">
          <w:rPr>
            <w:sz w:val="24"/>
          </w:rPr>
          <w:t>Horien</w:t>
        </w:r>
        <w:proofErr w:type="spellEnd"/>
        <w:r w:rsidR="00361D90" w:rsidRPr="00361D90">
          <w:rPr>
            <w:sz w:val="24"/>
          </w:rPr>
          <w:t xml:space="preserve"> et al., 2019)</w:t>
        </w:r>
        <w:r w:rsidR="00361D90">
          <w:rPr>
            <w:sz w:val="24"/>
            <w:szCs w:val="24"/>
          </w:rPr>
          <w:fldChar w:fldCharType="end"/>
        </w:r>
        <w:r w:rsidR="00361D90">
          <w:rPr>
            <w:sz w:val="24"/>
            <w:szCs w:val="24"/>
          </w:rPr>
          <w:t>.</w:t>
        </w:r>
      </w:ins>
    </w:p>
    <w:p w14:paraId="6AFA4855" w14:textId="77777777" w:rsidR="00254583" w:rsidRPr="001F45E9" w:rsidRDefault="00254583" w:rsidP="00254583">
      <w:pPr>
        <w:pStyle w:val="BodyText"/>
        <w:rPr>
          <w:sz w:val="24"/>
          <w:szCs w:val="24"/>
        </w:rPr>
      </w:pPr>
    </w:p>
    <w:p w14:paraId="1DD29021" w14:textId="77777777" w:rsidR="002461EE" w:rsidRPr="001F45E9" w:rsidRDefault="005664D9" w:rsidP="006833D5">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Discriminability</w:t>
      </w:r>
    </w:p>
    <w:p w14:paraId="1DD29023" w14:textId="0474F77E" w:rsidR="002461EE" w:rsidRDefault="005944C4" w:rsidP="006833D5">
      <w:pPr>
        <w:pStyle w:val="BodyText"/>
        <w:rPr>
          <w:sz w:val="24"/>
          <w:szCs w:val="24"/>
        </w:rPr>
      </w:pPr>
      <w:r>
        <w:rPr>
          <w:sz w:val="24"/>
          <w:szCs w:val="24"/>
        </w:rPr>
        <w:t xml:space="preserve">Discriminability is a nonparametric </w:t>
      </w:r>
      <w:r w:rsidR="008F5263">
        <w:rPr>
          <w:sz w:val="24"/>
          <w:szCs w:val="24"/>
        </w:rPr>
        <w:t>multivariate reliability metric conceived by</w:t>
      </w:r>
      <w:r w:rsidR="00450FA2" w:rsidRPr="00450FA2">
        <w:rPr>
          <w:sz w:val="24"/>
          <w:szCs w:val="24"/>
        </w:rPr>
        <w:t xml:space="preserve"> </w:t>
      </w:r>
      <w:proofErr w:type="spellStart"/>
      <w:r w:rsidR="00450FA2" w:rsidRPr="00450FA2">
        <w:rPr>
          <w:sz w:val="24"/>
          <w:szCs w:val="24"/>
        </w:rPr>
        <w:t>Bridgeford</w:t>
      </w:r>
      <w:proofErr w:type="spellEnd"/>
      <w:r w:rsidR="00450FA2" w:rsidRPr="00450FA2">
        <w:rPr>
          <w:sz w:val="24"/>
          <w:szCs w:val="24"/>
        </w:rPr>
        <w:t xml:space="preserve"> et al. (2021)</w:t>
      </w:r>
      <w:r w:rsidR="008F5263">
        <w:rPr>
          <w:sz w:val="24"/>
          <w:szCs w:val="24"/>
        </w:rPr>
        <w:t>. We calculated discriminability and ran corresponding statistical tests</w:t>
      </w:r>
      <w:r w:rsidR="00450FA2" w:rsidRPr="00450FA2">
        <w:rPr>
          <w:sz w:val="24"/>
          <w:szCs w:val="24"/>
        </w:rPr>
        <w:t xml:space="preserve"> using the </w:t>
      </w:r>
      <w:r w:rsidR="00450FA2" w:rsidRPr="001F55B1">
        <w:rPr>
          <w:i/>
          <w:iCs/>
          <w:sz w:val="24"/>
          <w:szCs w:val="24"/>
        </w:rPr>
        <w:t>MGC</w:t>
      </w:r>
      <w:r w:rsidR="00450FA2" w:rsidRPr="00450FA2">
        <w:rPr>
          <w:sz w:val="24"/>
          <w:szCs w:val="24"/>
        </w:rPr>
        <w:t xml:space="preserve"> package in R</w:t>
      </w:r>
      <w:r w:rsidR="004F514C">
        <w:rPr>
          <w:sz w:val="24"/>
          <w:szCs w:val="24"/>
        </w:rPr>
        <w:t xml:space="preserve"> </w:t>
      </w:r>
      <w:r w:rsidR="004F514C">
        <w:rPr>
          <w:sz w:val="24"/>
          <w:szCs w:val="24"/>
        </w:rPr>
        <w:fldChar w:fldCharType="begin"/>
      </w:r>
      <w:r w:rsidR="00B661B1">
        <w:rPr>
          <w:sz w:val="24"/>
          <w:szCs w:val="24"/>
        </w:rPr>
        <w:instrText xml:space="preserve"> ADDIN ZOTERO_ITEM CSL_CITATION {"citationID":"7bJnT8is","properties":{"formattedCitation":"(E. Bridgeford et al., 2020)","plainCitation":"(E. Bridgeford et al., 2020)","dontUpdate":true,"noteIndex":0},"citationItems":[{"id":4743,"uris":["http://zotero.org/users/5958044/items/57J5ZHBB"],"itemData":{"id":4743,"type":"software","abstract":"Multiscale Graph Correlation (MGC) is a framework developed by Vogelstein et al. (2019) &lt;doi:10.7554/eLife.41690&gt; that extends global correlation procedures to be multiscale; consequently, MGC tests typically require far fewer samples than existing methods for a wide variety of dependence structures and dimensionalities, while maintaining computational efficiency. Moreover, MGC provides a simple and elegant multiscale characterization of the potentially complex latent geometry underlying the relationship.","license":"GPL-2","source":"R-Packages","title":"mgc: Multiscale Graph Correlation","title-short":"mgc","URL":"https://CRAN.R-project.org/package=mgc","version":"2.0.2","author":[{"family":"Bridgeford","given":"Eric W."},{"family":"Shen","given":"Censheng"},{"family":"Wang","given":"Shangsi"},{"family":"Vogelstein","given":"Joshua"}],"accessed":{"date-parts":[["2022",10,7]]},"issued":{"date-parts":[["2020",6,23]]}}}],"schema":"https://github.com/citation-style-language/schema/raw/master/csl-citation.json"} </w:instrText>
      </w:r>
      <w:r w:rsidR="004F514C">
        <w:rPr>
          <w:sz w:val="24"/>
          <w:szCs w:val="24"/>
        </w:rPr>
        <w:fldChar w:fldCharType="separate"/>
      </w:r>
      <w:r w:rsidR="004F514C" w:rsidRPr="004F514C">
        <w:rPr>
          <w:sz w:val="24"/>
        </w:rPr>
        <w:t>(Bridgeford et al., 2020)</w:t>
      </w:r>
      <w:r w:rsidR="004F514C">
        <w:rPr>
          <w:sz w:val="24"/>
          <w:szCs w:val="24"/>
        </w:rPr>
        <w:fldChar w:fldCharType="end"/>
      </w:r>
      <w:r w:rsidR="00450FA2" w:rsidRPr="00450FA2">
        <w:rPr>
          <w:sz w:val="24"/>
          <w:szCs w:val="24"/>
        </w:rPr>
        <w:t xml:space="preserve">. To calculate the discriminability of functional connectomes, we </w:t>
      </w:r>
      <w:r w:rsidR="00DD10BD">
        <w:rPr>
          <w:sz w:val="24"/>
          <w:szCs w:val="24"/>
        </w:rPr>
        <w:t xml:space="preserve">generate a matrix </w:t>
      </w:r>
      <w:r w:rsidR="00470E67">
        <w:rPr>
          <w:sz w:val="24"/>
          <w:szCs w:val="24"/>
        </w:rPr>
        <w:t>of the</w:t>
      </w:r>
      <w:r w:rsidR="00E00415">
        <w:rPr>
          <w:sz w:val="24"/>
          <w:szCs w:val="24"/>
        </w:rPr>
        <w:t xml:space="preserve"> Euclidean distance</w:t>
      </w:r>
      <w:r w:rsidR="00470E67">
        <w:rPr>
          <w:sz w:val="24"/>
          <w:szCs w:val="24"/>
        </w:rPr>
        <w:t>s</w:t>
      </w:r>
      <w:r w:rsidR="00E00415">
        <w:rPr>
          <w:sz w:val="24"/>
          <w:szCs w:val="24"/>
        </w:rPr>
        <w:t xml:space="preserve"> between </w:t>
      </w:r>
      <w:r w:rsidR="00470E67">
        <w:rPr>
          <w:sz w:val="24"/>
          <w:szCs w:val="24"/>
        </w:rPr>
        <w:t>all</w:t>
      </w:r>
      <w:r w:rsidR="00E00415">
        <w:rPr>
          <w:sz w:val="24"/>
          <w:szCs w:val="24"/>
        </w:rPr>
        <w:t xml:space="preserve"> scan</w:t>
      </w:r>
      <w:r w:rsidR="00470E67">
        <w:rPr>
          <w:sz w:val="24"/>
          <w:szCs w:val="24"/>
        </w:rPr>
        <w:t>s</w:t>
      </w:r>
      <w:r w:rsidR="00450FA2" w:rsidRPr="00450FA2">
        <w:rPr>
          <w:sz w:val="24"/>
          <w:szCs w:val="24"/>
        </w:rPr>
        <w:t>. Thus, for 88</w:t>
      </w:r>
      <w:r w:rsidR="0062335F">
        <w:rPr>
          <w:sz w:val="24"/>
          <w:szCs w:val="24"/>
        </w:rPr>
        <w:t xml:space="preserve"> subjects with two</w:t>
      </w:r>
      <w:r w:rsidR="00450FA2" w:rsidRPr="00450FA2">
        <w:rPr>
          <w:sz w:val="24"/>
          <w:szCs w:val="24"/>
        </w:rPr>
        <w:t xml:space="preserve"> </w:t>
      </w:r>
      <w:r w:rsidR="00915100">
        <w:rPr>
          <w:sz w:val="24"/>
          <w:szCs w:val="24"/>
        </w:rPr>
        <w:t>functional</w:t>
      </w:r>
      <w:r w:rsidR="00450FA2" w:rsidRPr="00450FA2">
        <w:rPr>
          <w:sz w:val="24"/>
          <w:szCs w:val="24"/>
        </w:rPr>
        <w:t xml:space="preserve"> connectivity matrices</w:t>
      </w:r>
      <w:r w:rsidR="00915100">
        <w:rPr>
          <w:sz w:val="24"/>
          <w:szCs w:val="24"/>
        </w:rPr>
        <w:t xml:space="preserve"> each</w:t>
      </w:r>
      <w:r w:rsidR="00450FA2" w:rsidRPr="00450FA2">
        <w:rPr>
          <w:sz w:val="24"/>
          <w:szCs w:val="24"/>
        </w:rPr>
        <w:t xml:space="preserve">, the resulting distance matrix is </w:t>
      </w:r>
      <w:r w:rsidR="00915100">
        <w:rPr>
          <w:sz w:val="24"/>
          <w:szCs w:val="24"/>
        </w:rPr>
        <w:t>176</w:t>
      </w:r>
      <w:r w:rsidR="00450FA2" w:rsidRPr="00450FA2">
        <w:rPr>
          <w:sz w:val="24"/>
          <w:szCs w:val="24"/>
        </w:rPr>
        <w:t>x1</w:t>
      </w:r>
      <w:r w:rsidR="00915100">
        <w:rPr>
          <w:sz w:val="24"/>
          <w:szCs w:val="24"/>
        </w:rPr>
        <w:t>76</w:t>
      </w:r>
      <w:r w:rsidR="00450FA2" w:rsidRPr="00450FA2">
        <w:rPr>
          <w:sz w:val="24"/>
          <w:szCs w:val="24"/>
        </w:rPr>
        <w:t xml:space="preserve"> distances. Discriminability </w:t>
      </w:r>
      <w:r w:rsidR="00B92F81">
        <w:rPr>
          <w:sz w:val="24"/>
          <w:szCs w:val="24"/>
        </w:rPr>
        <w:t xml:space="preserve">is 1 minus </w:t>
      </w:r>
      <w:r w:rsidR="00B8062E">
        <w:rPr>
          <w:sz w:val="24"/>
          <w:szCs w:val="24"/>
        </w:rPr>
        <w:t>the</w:t>
      </w:r>
      <w:r w:rsidR="00450FA2" w:rsidRPr="00450FA2">
        <w:rPr>
          <w:sz w:val="24"/>
          <w:szCs w:val="24"/>
        </w:rPr>
        <w:t xml:space="preserve"> proportion of </w:t>
      </w:r>
      <w:r w:rsidR="00B92F81" w:rsidRPr="00450FA2">
        <w:rPr>
          <w:sz w:val="24"/>
          <w:szCs w:val="24"/>
        </w:rPr>
        <w:t xml:space="preserve">between-subject </w:t>
      </w:r>
      <w:r w:rsidR="00B92F81">
        <w:rPr>
          <w:sz w:val="24"/>
          <w:szCs w:val="24"/>
        </w:rPr>
        <w:t xml:space="preserve">measurement </w:t>
      </w:r>
      <w:r w:rsidR="00B92F81" w:rsidRPr="00450FA2">
        <w:rPr>
          <w:sz w:val="24"/>
          <w:szCs w:val="24"/>
        </w:rPr>
        <w:t xml:space="preserve">distances </w:t>
      </w:r>
      <w:r w:rsidR="00450FA2" w:rsidRPr="00450FA2">
        <w:rPr>
          <w:sz w:val="24"/>
          <w:szCs w:val="24"/>
        </w:rPr>
        <w:t>that are smaller than</w:t>
      </w:r>
      <w:r w:rsidR="00B92F81" w:rsidRPr="00B92F81">
        <w:rPr>
          <w:sz w:val="24"/>
          <w:szCs w:val="24"/>
        </w:rPr>
        <w:t xml:space="preserve"> </w:t>
      </w:r>
      <w:r w:rsidR="00B92F81" w:rsidRPr="00450FA2">
        <w:rPr>
          <w:sz w:val="24"/>
          <w:szCs w:val="24"/>
        </w:rPr>
        <w:t xml:space="preserve">within-subject </w:t>
      </w:r>
      <w:r w:rsidR="00B92F81">
        <w:rPr>
          <w:sz w:val="24"/>
          <w:szCs w:val="24"/>
        </w:rPr>
        <w:t xml:space="preserve">measurement </w:t>
      </w:r>
      <w:r w:rsidR="00B92F81" w:rsidRPr="00450FA2">
        <w:rPr>
          <w:sz w:val="24"/>
          <w:szCs w:val="24"/>
        </w:rPr>
        <w:t>distance</w:t>
      </w:r>
      <w:r w:rsidR="005A18DE">
        <w:rPr>
          <w:sz w:val="24"/>
          <w:szCs w:val="24"/>
        </w:rPr>
        <w:t>s</w:t>
      </w:r>
      <w:r w:rsidR="00B92F81">
        <w:rPr>
          <w:sz w:val="24"/>
          <w:szCs w:val="24"/>
        </w:rPr>
        <w:t xml:space="preserve"> (i.e. the distance between scan 1 and 2 of a subject)</w:t>
      </w:r>
      <w:r w:rsidR="00450FA2" w:rsidRPr="00450FA2">
        <w:rPr>
          <w:sz w:val="24"/>
          <w:szCs w:val="24"/>
        </w:rPr>
        <w:t>.</w:t>
      </w:r>
      <w:r w:rsidR="00D36463">
        <w:rPr>
          <w:sz w:val="24"/>
          <w:szCs w:val="24"/>
        </w:rPr>
        <w:t xml:space="preserve"> </w:t>
      </w:r>
      <w:r w:rsidR="00F6328D">
        <w:rPr>
          <w:sz w:val="24"/>
          <w:szCs w:val="24"/>
        </w:rPr>
        <w:fldChar w:fldCharType="begin"/>
      </w:r>
      <w:r w:rsidR="007D5ECB">
        <w:rPr>
          <w:sz w:val="24"/>
          <w:szCs w:val="24"/>
        </w:rPr>
        <w:instrText xml:space="preserve"> ADDIN ZOTERO_ITEM CSL_CITATION {"citationID":"rT40o0SY","properties":{"formattedCitation":"(Wang et al., 2020)","plainCitation":"(Wang et al., 2020)","dontUpdate":true,"noteIndex":0},"citationItems":[{"id":"EJfsIIpj/jp3ajlXV","uris":["http://zotero.org/users/5958044/items/R9PA3FRD"],"itemData":{"id":175,"type":"article-journal","abstract":"The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F6328D">
        <w:rPr>
          <w:sz w:val="24"/>
          <w:szCs w:val="24"/>
        </w:rPr>
        <w:fldChar w:fldCharType="separate"/>
      </w:r>
      <w:r w:rsidR="00F6328D" w:rsidRPr="00F6328D">
        <w:rPr>
          <w:sz w:val="24"/>
        </w:rPr>
        <w:t xml:space="preserve">Wang et al. </w:t>
      </w:r>
      <w:r w:rsidR="00F6328D">
        <w:rPr>
          <w:sz w:val="24"/>
        </w:rPr>
        <w:t>(</w:t>
      </w:r>
      <w:r w:rsidR="00F6328D" w:rsidRPr="00F6328D">
        <w:rPr>
          <w:sz w:val="24"/>
        </w:rPr>
        <w:t>2020)</w:t>
      </w:r>
      <w:r w:rsidR="00F6328D">
        <w:rPr>
          <w:sz w:val="24"/>
          <w:szCs w:val="24"/>
        </w:rPr>
        <w:fldChar w:fldCharType="end"/>
      </w:r>
      <w:r w:rsidR="00F6328D">
        <w:rPr>
          <w:sz w:val="24"/>
          <w:szCs w:val="24"/>
        </w:rPr>
        <w:t xml:space="preserve"> derive a formula </w:t>
      </w:r>
      <w:r w:rsidR="005F5F54">
        <w:rPr>
          <w:sz w:val="24"/>
          <w:szCs w:val="24"/>
        </w:rPr>
        <w:t>converting</w:t>
      </w:r>
      <w:r w:rsidR="00F6328D">
        <w:rPr>
          <w:sz w:val="24"/>
          <w:szCs w:val="24"/>
        </w:rPr>
        <w:t xml:space="preserve"> discriminability </w:t>
      </w:r>
      <w:r w:rsidR="005F5F54">
        <w:rPr>
          <w:sz w:val="24"/>
          <w:szCs w:val="24"/>
        </w:rPr>
        <w:t>to</w:t>
      </w:r>
      <w:r w:rsidR="00216856">
        <w:rPr>
          <w:sz w:val="24"/>
          <w:szCs w:val="24"/>
        </w:rPr>
        <w:t xml:space="preserve"> a comparable </w:t>
      </w:r>
      <w:r w:rsidR="00F6328D">
        <w:rPr>
          <w:sz w:val="24"/>
          <w:szCs w:val="24"/>
        </w:rPr>
        <w:t>ICC</w:t>
      </w:r>
      <w:r w:rsidR="00216856">
        <w:rPr>
          <w:sz w:val="24"/>
          <w:szCs w:val="24"/>
        </w:rPr>
        <w:t xml:space="preserve"> value of a normally distributed univariate measurement</w:t>
      </w:r>
      <w:r w:rsidR="00313307">
        <w:rPr>
          <w:sz w:val="24"/>
          <w:szCs w:val="24"/>
        </w:rPr>
        <w:t>:</w:t>
      </w:r>
    </w:p>
    <w:p w14:paraId="3E28D63F" w14:textId="5676882E" w:rsidR="00D85536" w:rsidRDefault="00D85536" w:rsidP="006833D5">
      <w:pPr>
        <w:pStyle w:val="BodyText"/>
        <w:rPr>
          <w:sz w:val="24"/>
          <w:szCs w:val="24"/>
        </w:rPr>
      </w:pPr>
      <m:oMathPara>
        <m:oMath>
          <m:r>
            <w:rPr>
              <w:rFonts w:ascii="Cambria Math" w:hAnsi="Cambria Math"/>
              <w:sz w:val="24"/>
              <w:szCs w:val="24"/>
            </w:rPr>
            <m:t xml:space="preserve">D =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π</m:t>
              </m:r>
            </m:den>
          </m:f>
          <m:r>
            <m:rPr>
              <m:sty m:val="p"/>
            </m:rPr>
            <w:rPr>
              <w:rFonts w:ascii="Cambria Math" w:hAnsi="Cambria Math"/>
              <w:sz w:val="24"/>
              <w:szCs w:val="24"/>
            </w:rPr>
            <m:t>arctan</m:t>
          </m:r>
          <m:d>
            <m:dPr>
              <m:ctrlPr>
                <w:rPr>
                  <w:rFonts w:ascii="Cambria Math" w:hAnsi="Cambria Math"/>
                  <w:sz w:val="24"/>
                  <w:szCs w:val="24"/>
                </w:rPr>
              </m:ctrlPr>
            </m:dPr>
            <m:e>
              <m:f>
                <m:fPr>
                  <m:ctrlPr>
                    <w:rPr>
                      <w:rFonts w:ascii="Cambria Math" w:hAnsi="Cambria Math"/>
                      <w:i/>
                      <w:sz w:val="24"/>
                      <w:szCs w:val="24"/>
                    </w:rPr>
                  </m:ctrlPr>
                </m:fPr>
                <m:num>
                  <m:r>
                    <m:rPr>
                      <m:sty m:val="p"/>
                    </m:rPr>
                    <w:rPr>
                      <w:rFonts w:ascii="Cambria Math" w:hAnsi="Cambria Math"/>
                      <w:sz w:val="24"/>
                      <w:szCs w:val="24"/>
                    </w:rPr>
                    <m:t>ICC</m:t>
                  </m:r>
                </m:num>
                <m:den>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1-</m:t>
                          </m:r>
                          <m:r>
                            <m:rPr>
                              <m:sty m:val="p"/>
                            </m:rPr>
                            <w:rPr>
                              <w:rFonts w:ascii="Cambria Math" w:hAnsi="Cambria Math"/>
                              <w:sz w:val="24"/>
                              <w:szCs w:val="24"/>
                            </w:rPr>
                            <m:t>ICC</m:t>
                          </m:r>
                        </m:e>
                      </m:d>
                      <m:d>
                        <m:dPr>
                          <m:ctrlPr>
                            <w:rPr>
                              <w:rFonts w:ascii="Cambria Math" w:hAnsi="Cambria Math"/>
                              <w:i/>
                              <w:sz w:val="24"/>
                              <w:szCs w:val="24"/>
                            </w:rPr>
                          </m:ctrlPr>
                        </m:dPr>
                        <m:e>
                          <m:r>
                            <w:rPr>
                              <w:rFonts w:ascii="Cambria Math" w:hAnsi="Cambria Math"/>
                              <w:sz w:val="24"/>
                              <w:szCs w:val="24"/>
                            </w:rPr>
                            <m:t>3+</m:t>
                          </m:r>
                          <m:r>
                            <m:rPr>
                              <m:sty m:val="p"/>
                            </m:rPr>
                            <w:rPr>
                              <w:rFonts w:ascii="Cambria Math" w:hAnsi="Cambria Math"/>
                              <w:sz w:val="24"/>
                              <w:szCs w:val="24"/>
                            </w:rPr>
                            <m:t>ICC</m:t>
                          </m:r>
                        </m:e>
                      </m:d>
                    </m:e>
                  </m:rad>
                </m:den>
              </m:f>
            </m:e>
          </m:d>
        </m:oMath>
      </m:oMathPara>
    </w:p>
    <w:p w14:paraId="7DC184C6" w14:textId="77777777" w:rsidR="007D5ECB" w:rsidRDefault="007D5ECB" w:rsidP="006833D5">
      <w:pPr>
        <w:pStyle w:val="BodyText"/>
        <w:rPr>
          <w:ins w:id="22" w:author="Camp, Chris" w:date="2022-12-16T11:39:00Z"/>
          <w:sz w:val="24"/>
          <w:szCs w:val="24"/>
        </w:rPr>
      </w:pPr>
      <w:ins w:id="23" w:author="Camp, Chris" w:date="2022-12-16T11:39:00Z">
        <w:r>
          <w:rPr>
            <w:sz w:val="24"/>
            <w:szCs w:val="24"/>
          </w:rPr>
          <w:t>We determined confidence intervals of discriminability by bootstrapping 1000 times without replacement using 80% of the sample size. This is necessary to avoid inflating values by including more scans from a single subject.</w:t>
        </w:r>
      </w:ins>
    </w:p>
    <w:p w14:paraId="4BD133DB" w14:textId="77777777" w:rsidR="00450FA2" w:rsidRPr="001F45E9" w:rsidRDefault="00450FA2" w:rsidP="006833D5">
      <w:pPr>
        <w:pStyle w:val="BodyText"/>
        <w:rPr>
          <w:sz w:val="24"/>
          <w:szCs w:val="24"/>
        </w:rPr>
      </w:pPr>
    </w:p>
    <w:p w14:paraId="1DD29024" w14:textId="6806D553" w:rsidR="002461EE" w:rsidRPr="001F45E9" w:rsidRDefault="00440906" w:rsidP="006833D5">
      <w:pPr>
        <w:pStyle w:val="Heading2"/>
        <w:ind w:left="0"/>
        <w:rPr>
          <w:rFonts w:ascii="Times New Roman" w:hAnsi="Times New Roman" w:cs="Times New Roman"/>
          <w:sz w:val="24"/>
          <w:szCs w:val="24"/>
        </w:rPr>
      </w:pPr>
      <w:r>
        <w:rPr>
          <w:rFonts w:ascii="Times New Roman" w:hAnsi="Times New Roman" w:cs="Times New Roman"/>
          <w:sz w:val="24"/>
          <w:szCs w:val="24"/>
        </w:rPr>
        <w:t xml:space="preserve">Edge-level and individual-level </w:t>
      </w:r>
      <w:r w:rsidR="00585663">
        <w:rPr>
          <w:rFonts w:ascii="Times New Roman" w:hAnsi="Times New Roman" w:cs="Times New Roman"/>
          <w:sz w:val="24"/>
          <w:szCs w:val="24"/>
        </w:rPr>
        <w:t>reliability associations</w:t>
      </w:r>
    </w:p>
    <w:p w14:paraId="7AFFCC6F" w14:textId="3912D2E9" w:rsidR="00307EBC" w:rsidRDefault="000D6888" w:rsidP="005873E1">
      <w:pPr>
        <w:pStyle w:val="BodyText"/>
        <w:spacing w:line="249" w:lineRule="auto"/>
        <w:ind w:firstLine="1"/>
        <w:rPr>
          <w:sz w:val="24"/>
          <w:szCs w:val="24"/>
        </w:rPr>
      </w:pPr>
      <w:r w:rsidRPr="000D6888">
        <w:rPr>
          <w:sz w:val="24"/>
          <w:szCs w:val="24"/>
        </w:rPr>
        <w:t xml:space="preserve">To determine if the reliability of functional connections </w:t>
      </w:r>
      <w:r w:rsidR="003B2EF7">
        <w:rPr>
          <w:sz w:val="24"/>
          <w:szCs w:val="24"/>
        </w:rPr>
        <w:t>was</w:t>
      </w:r>
      <w:r w:rsidRPr="000D6888">
        <w:rPr>
          <w:sz w:val="24"/>
          <w:szCs w:val="24"/>
        </w:rPr>
        <w:t xml:space="preserve"> related to </w:t>
      </w:r>
      <w:ins w:id="24" w:author="Camp, Chris" w:date="2022-12-16T11:39:00Z">
        <w:r w:rsidR="00F83DB8" w:rsidRPr="00F83DB8">
          <w:rPr>
            <w:sz w:val="24"/>
            <w:szCs w:val="24"/>
          </w:rPr>
          <w:t xml:space="preserve">predictive utility in psychiatric illnesses, we correlated </w:t>
        </w:r>
      </w:ins>
      <w:r w:rsidRPr="000D6888">
        <w:rPr>
          <w:sz w:val="24"/>
          <w:szCs w:val="24"/>
        </w:rPr>
        <w:t xml:space="preserve">groupwise differences in </w:t>
      </w:r>
      <w:ins w:id="25" w:author="Camp, Chris" w:date="2022-12-16T11:39:00Z">
        <w:r w:rsidR="00F83DB8" w:rsidRPr="00F83DB8">
          <w:rPr>
            <w:sz w:val="24"/>
            <w:szCs w:val="24"/>
          </w:rPr>
          <w:t>connectome edges</w:t>
        </w:r>
      </w:ins>
      <w:del w:id="26" w:author="Camp, Chris" w:date="2022-12-16T11:39:00Z">
        <w:r w:rsidRPr="000D6888">
          <w:rPr>
            <w:sz w:val="24"/>
            <w:szCs w:val="24"/>
          </w:rPr>
          <w:delText xml:space="preserve">functional </w:delText>
        </w:r>
        <w:r w:rsidRPr="000D6888">
          <w:rPr>
            <w:sz w:val="24"/>
            <w:szCs w:val="24"/>
          </w:rPr>
          <w:lastRenderedPageBreak/>
          <w:delText>connectivity, we correlated the edge-level effect size of each edge</w:delText>
        </w:r>
      </w:del>
      <w:r w:rsidRPr="000D6888">
        <w:rPr>
          <w:sz w:val="24"/>
          <w:szCs w:val="24"/>
        </w:rPr>
        <w:t xml:space="preserve"> with </w:t>
      </w:r>
      <w:ins w:id="27" w:author="Camp, Chris" w:date="2022-12-16T11:39:00Z">
        <w:r w:rsidR="00F83DB8" w:rsidRPr="00F83DB8">
          <w:rPr>
            <w:sz w:val="24"/>
            <w:szCs w:val="24"/>
          </w:rPr>
          <w:t>an</w:t>
        </w:r>
      </w:ins>
      <w:del w:id="28" w:author="Camp, Chris" w:date="2022-12-16T11:39:00Z">
        <w:r w:rsidRPr="000D6888">
          <w:rPr>
            <w:sz w:val="24"/>
            <w:szCs w:val="24"/>
          </w:rPr>
          <w:delText>a continuous</w:delText>
        </w:r>
      </w:del>
      <w:r w:rsidRPr="000D6888">
        <w:rPr>
          <w:sz w:val="24"/>
          <w:szCs w:val="24"/>
        </w:rPr>
        <w:t xml:space="preserve"> edge-level measurement of each reliability metric. </w:t>
      </w:r>
      <w:ins w:id="29" w:author="Camp, Chris" w:date="2022-12-16T11:39:00Z">
        <w:r w:rsidR="00F83DB8" w:rsidRPr="00F83DB8">
          <w:rPr>
            <w:sz w:val="24"/>
            <w:szCs w:val="24"/>
          </w:rPr>
          <w:t>We</w:t>
        </w:r>
      </w:ins>
      <w:del w:id="30" w:author="Camp, Chris" w:date="2022-12-16T11:39:00Z">
        <w:r w:rsidR="005664D9" w:rsidRPr="001F45E9">
          <w:rPr>
            <w:sz w:val="24"/>
            <w:szCs w:val="24"/>
          </w:rPr>
          <w:delText>To</w:delText>
        </w:r>
        <w:r w:rsidR="005664D9" w:rsidRPr="001F45E9">
          <w:rPr>
            <w:spacing w:val="-11"/>
            <w:sz w:val="24"/>
            <w:szCs w:val="24"/>
          </w:rPr>
          <w:delText xml:space="preserve"> </w:delText>
        </w:r>
        <w:r w:rsidR="005664D9" w:rsidRPr="001F45E9">
          <w:rPr>
            <w:sz w:val="24"/>
            <w:szCs w:val="24"/>
          </w:rPr>
          <w:delText>generate</w:delText>
        </w:r>
        <w:r w:rsidR="005664D9" w:rsidRPr="001F45E9">
          <w:rPr>
            <w:spacing w:val="-11"/>
            <w:sz w:val="24"/>
            <w:szCs w:val="24"/>
          </w:rPr>
          <w:delText xml:space="preserve"> </w:delText>
        </w:r>
        <w:r w:rsidR="005664D9" w:rsidRPr="001F45E9">
          <w:rPr>
            <w:sz w:val="24"/>
            <w:szCs w:val="24"/>
          </w:rPr>
          <w:delText>the</w:delText>
        </w:r>
        <w:r w:rsidR="005664D9" w:rsidRPr="001F45E9">
          <w:rPr>
            <w:spacing w:val="-11"/>
            <w:sz w:val="24"/>
            <w:szCs w:val="24"/>
          </w:rPr>
          <w:delText xml:space="preserve"> </w:delText>
        </w:r>
        <w:r w:rsidR="005664D9" w:rsidRPr="001F45E9">
          <w:rPr>
            <w:sz w:val="24"/>
            <w:szCs w:val="24"/>
          </w:rPr>
          <w:delText>effect</w:delText>
        </w:r>
        <w:r w:rsidR="005664D9" w:rsidRPr="001F45E9">
          <w:rPr>
            <w:spacing w:val="-11"/>
            <w:sz w:val="24"/>
            <w:szCs w:val="24"/>
          </w:rPr>
          <w:delText xml:space="preserve"> </w:delText>
        </w:r>
        <w:r w:rsidR="005664D9" w:rsidRPr="001F45E9">
          <w:rPr>
            <w:sz w:val="24"/>
            <w:szCs w:val="24"/>
          </w:rPr>
          <w:delText>sizes,</w:delText>
        </w:r>
        <w:r w:rsidR="005664D9" w:rsidRPr="001F45E9">
          <w:rPr>
            <w:spacing w:val="-11"/>
            <w:sz w:val="24"/>
            <w:szCs w:val="24"/>
          </w:rPr>
          <w:delText xml:space="preserve"> </w:delText>
        </w:r>
        <w:r w:rsidR="005664D9" w:rsidRPr="001F45E9">
          <w:rPr>
            <w:sz w:val="24"/>
            <w:szCs w:val="24"/>
          </w:rPr>
          <w:delText>we</w:delText>
        </w:r>
      </w:del>
      <w:r w:rsidR="005664D9" w:rsidRPr="00F83DB8">
        <w:rPr>
          <w:sz w:val="24"/>
          <w:rPrChange w:id="31" w:author="Camp, Chris" w:date="2022-12-16T11:39:00Z">
            <w:rPr>
              <w:spacing w:val="-11"/>
              <w:sz w:val="24"/>
              <w:szCs w:val="24"/>
            </w:rPr>
          </w:rPrChange>
        </w:rPr>
        <w:t xml:space="preserve"> </w:t>
      </w:r>
      <w:r w:rsidR="005664D9" w:rsidRPr="001F45E9">
        <w:rPr>
          <w:sz w:val="24"/>
          <w:szCs w:val="24"/>
        </w:rPr>
        <w:t>computed</w:t>
      </w:r>
      <w:r w:rsidR="005664D9" w:rsidRPr="00F83DB8">
        <w:rPr>
          <w:sz w:val="24"/>
          <w:rPrChange w:id="32" w:author="Camp, Chris" w:date="2022-12-16T11:39:00Z">
            <w:rPr>
              <w:spacing w:val="-11"/>
              <w:sz w:val="24"/>
              <w:szCs w:val="24"/>
            </w:rPr>
          </w:rPrChange>
        </w:rPr>
        <w:t xml:space="preserve"> </w:t>
      </w:r>
      <w:r w:rsidR="005664D9" w:rsidRPr="001F45E9">
        <w:rPr>
          <w:sz w:val="24"/>
          <w:szCs w:val="24"/>
        </w:rPr>
        <w:t>the</w:t>
      </w:r>
      <w:r w:rsidR="005664D9" w:rsidRPr="00F83DB8">
        <w:rPr>
          <w:sz w:val="24"/>
          <w:rPrChange w:id="33" w:author="Camp, Chris" w:date="2022-12-16T11:39:00Z">
            <w:rPr>
              <w:spacing w:val="-11"/>
              <w:sz w:val="24"/>
              <w:szCs w:val="24"/>
            </w:rPr>
          </w:rPrChange>
        </w:rPr>
        <w:t xml:space="preserve"> </w:t>
      </w:r>
      <w:r w:rsidR="005664D9" w:rsidRPr="001F45E9">
        <w:rPr>
          <w:sz w:val="24"/>
          <w:szCs w:val="24"/>
        </w:rPr>
        <w:t>edgewise</w:t>
      </w:r>
      <w:r w:rsidR="005664D9" w:rsidRPr="00F83DB8">
        <w:rPr>
          <w:sz w:val="24"/>
          <w:rPrChange w:id="34" w:author="Camp, Chris" w:date="2022-12-16T11:39:00Z">
            <w:rPr>
              <w:spacing w:val="-11"/>
              <w:sz w:val="24"/>
              <w:szCs w:val="24"/>
            </w:rPr>
          </w:rPrChange>
        </w:rPr>
        <w:t xml:space="preserve"> </w:t>
      </w:r>
      <w:r w:rsidR="005664D9" w:rsidRPr="001F45E9">
        <w:rPr>
          <w:sz w:val="24"/>
          <w:szCs w:val="24"/>
        </w:rPr>
        <w:t>Cohen’s</w:t>
      </w:r>
      <w:r w:rsidR="005664D9" w:rsidRPr="00F83DB8">
        <w:rPr>
          <w:sz w:val="24"/>
          <w:rPrChange w:id="35" w:author="Camp, Chris" w:date="2022-12-16T11:39:00Z">
            <w:rPr>
              <w:spacing w:val="-11"/>
              <w:sz w:val="24"/>
              <w:szCs w:val="24"/>
            </w:rPr>
          </w:rPrChange>
        </w:rPr>
        <w:t xml:space="preserve"> </w:t>
      </w:r>
      <w:r w:rsidR="005664D9" w:rsidRPr="00F83DB8">
        <w:rPr>
          <w:sz w:val="24"/>
          <w:rPrChange w:id="36" w:author="Camp, Chris" w:date="2022-12-16T11:39:00Z">
            <w:rPr>
              <w:i/>
              <w:sz w:val="24"/>
              <w:szCs w:val="24"/>
            </w:rPr>
          </w:rPrChange>
        </w:rPr>
        <w:t>d</w:t>
      </w:r>
      <w:r w:rsidR="005664D9" w:rsidRPr="00F83DB8">
        <w:rPr>
          <w:sz w:val="24"/>
          <w:rPrChange w:id="37" w:author="Camp, Chris" w:date="2022-12-16T11:39:00Z">
            <w:rPr>
              <w:i/>
              <w:spacing w:val="-7"/>
              <w:sz w:val="24"/>
              <w:szCs w:val="24"/>
            </w:rPr>
          </w:rPrChange>
        </w:rPr>
        <w:t xml:space="preserve"> </w:t>
      </w:r>
      <w:r w:rsidR="005664D9" w:rsidRPr="001F45E9">
        <w:rPr>
          <w:sz w:val="24"/>
          <w:szCs w:val="24"/>
        </w:rPr>
        <w:t>effect</w:t>
      </w:r>
      <w:r w:rsidR="005664D9" w:rsidRPr="00F83DB8">
        <w:rPr>
          <w:sz w:val="24"/>
          <w:rPrChange w:id="38" w:author="Camp, Chris" w:date="2022-12-16T11:39:00Z">
            <w:rPr>
              <w:spacing w:val="-11"/>
              <w:sz w:val="24"/>
              <w:szCs w:val="24"/>
            </w:rPr>
          </w:rPrChange>
        </w:rPr>
        <w:t xml:space="preserve"> </w:t>
      </w:r>
      <w:r w:rsidR="005664D9" w:rsidRPr="001F45E9">
        <w:rPr>
          <w:sz w:val="24"/>
          <w:szCs w:val="24"/>
        </w:rPr>
        <w:t>size</w:t>
      </w:r>
      <w:r w:rsidR="005664D9" w:rsidRPr="00F83DB8">
        <w:rPr>
          <w:sz w:val="24"/>
          <w:rPrChange w:id="39" w:author="Camp, Chris" w:date="2022-12-16T11:39:00Z">
            <w:rPr>
              <w:spacing w:val="-11"/>
              <w:sz w:val="24"/>
              <w:szCs w:val="24"/>
            </w:rPr>
          </w:rPrChange>
        </w:rPr>
        <w:t xml:space="preserve"> </w:t>
      </w:r>
      <w:r w:rsidR="005664D9" w:rsidRPr="001F45E9">
        <w:rPr>
          <w:sz w:val="24"/>
          <w:szCs w:val="24"/>
        </w:rPr>
        <w:t>of</w:t>
      </w:r>
      <w:r w:rsidR="005664D9" w:rsidRPr="00F83DB8">
        <w:rPr>
          <w:sz w:val="24"/>
          <w:rPrChange w:id="40" w:author="Camp, Chris" w:date="2022-12-16T11:39:00Z">
            <w:rPr>
              <w:spacing w:val="-11"/>
              <w:sz w:val="24"/>
              <w:szCs w:val="24"/>
            </w:rPr>
          </w:rPrChange>
        </w:rPr>
        <w:t xml:space="preserve"> </w:t>
      </w:r>
      <w:r w:rsidR="005664D9" w:rsidRPr="001F45E9">
        <w:rPr>
          <w:sz w:val="24"/>
          <w:szCs w:val="24"/>
        </w:rPr>
        <w:t>depressed</w:t>
      </w:r>
      <w:r w:rsidR="005664D9" w:rsidRPr="00F83DB8">
        <w:rPr>
          <w:sz w:val="24"/>
          <w:rPrChange w:id="41" w:author="Camp, Chris" w:date="2022-12-16T11:39:00Z">
            <w:rPr>
              <w:spacing w:val="-11"/>
              <w:sz w:val="24"/>
              <w:szCs w:val="24"/>
            </w:rPr>
          </w:rPrChange>
        </w:rPr>
        <w:t xml:space="preserve"> </w:t>
      </w:r>
      <w:r w:rsidR="005664D9" w:rsidRPr="001F45E9">
        <w:rPr>
          <w:sz w:val="24"/>
          <w:szCs w:val="24"/>
        </w:rPr>
        <w:t>adolescents</w:t>
      </w:r>
      <w:r w:rsidR="005664D9" w:rsidRPr="00F83DB8">
        <w:rPr>
          <w:sz w:val="24"/>
          <w:rPrChange w:id="42" w:author="Camp, Chris" w:date="2022-12-16T11:39:00Z">
            <w:rPr>
              <w:spacing w:val="-11"/>
              <w:sz w:val="24"/>
              <w:szCs w:val="24"/>
            </w:rPr>
          </w:rPrChange>
        </w:rPr>
        <w:t xml:space="preserve"> </w:t>
      </w:r>
      <w:r w:rsidR="005664D9" w:rsidRPr="001F45E9">
        <w:rPr>
          <w:sz w:val="24"/>
          <w:szCs w:val="24"/>
        </w:rPr>
        <w:t>-</w:t>
      </w:r>
      <w:r w:rsidR="005664D9" w:rsidRPr="00F83DB8">
        <w:rPr>
          <w:sz w:val="24"/>
          <w:rPrChange w:id="43" w:author="Camp, Chris" w:date="2022-12-16T11:39:00Z">
            <w:rPr>
              <w:spacing w:val="-11"/>
              <w:sz w:val="24"/>
              <w:szCs w:val="24"/>
            </w:rPr>
          </w:rPrChange>
        </w:rPr>
        <w:t xml:space="preserve"> </w:t>
      </w:r>
      <w:r w:rsidR="005664D9" w:rsidRPr="001F45E9">
        <w:rPr>
          <w:sz w:val="24"/>
          <w:szCs w:val="24"/>
        </w:rPr>
        <w:t>healthy volunteers</w:t>
      </w:r>
      <w:r w:rsidR="00954020">
        <w:rPr>
          <w:sz w:val="24"/>
          <w:szCs w:val="24"/>
        </w:rPr>
        <w:t xml:space="preserve"> averaged between scans</w:t>
      </w:r>
      <w:r w:rsidR="005664D9" w:rsidRPr="001F45E9">
        <w:rPr>
          <w:sz w:val="24"/>
          <w:szCs w:val="24"/>
        </w:rPr>
        <w:t>.</w:t>
      </w:r>
      <w:r w:rsidR="005664D9" w:rsidRPr="00F83DB8">
        <w:rPr>
          <w:sz w:val="24"/>
          <w:rPrChange w:id="44" w:author="Camp, Chris" w:date="2022-12-16T11:39:00Z">
            <w:rPr>
              <w:spacing w:val="36"/>
              <w:sz w:val="24"/>
              <w:szCs w:val="24"/>
            </w:rPr>
          </w:rPrChange>
        </w:rPr>
        <w:t xml:space="preserve"> </w:t>
      </w:r>
      <w:r w:rsidR="005664D9" w:rsidRPr="001F45E9">
        <w:rPr>
          <w:sz w:val="24"/>
          <w:szCs w:val="24"/>
        </w:rPr>
        <w:t xml:space="preserve">We </w:t>
      </w:r>
      <w:ins w:id="45" w:author="Camp, Chris" w:date="2022-12-16T11:39:00Z">
        <w:r w:rsidR="00F83DB8" w:rsidRPr="00F83DB8">
          <w:rPr>
            <w:sz w:val="24"/>
            <w:szCs w:val="24"/>
          </w:rPr>
          <w:t xml:space="preserve">then </w:t>
        </w:r>
      </w:ins>
      <w:r w:rsidR="005664D9" w:rsidRPr="001F45E9">
        <w:rPr>
          <w:sz w:val="24"/>
          <w:szCs w:val="24"/>
        </w:rPr>
        <w:t xml:space="preserve">generated </w:t>
      </w:r>
      <w:del w:id="46" w:author="Camp, Chris" w:date="2022-12-16T11:39:00Z">
        <w:r w:rsidR="005664D9" w:rsidRPr="001F45E9">
          <w:rPr>
            <w:sz w:val="24"/>
            <w:szCs w:val="24"/>
          </w:rPr>
          <w:delText xml:space="preserve">continuous </w:delText>
        </w:r>
      </w:del>
      <w:r w:rsidR="005664D9" w:rsidRPr="001F45E9">
        <w:rPr>
          <w:sz w:val="24"/>
          <w:szCs w:val="24"/>
        </w:rPr>
        <w:t xml:space="preserve">edge-level forms of the </w:t>
      </w:r>
      <w:proofErr w:type="gramStart"/>
      <w:r w:rsidR="005664D9" w:rsidRPr="001F45E9">
        <w:rPr>
          <w:sz w:val="24"/>
          <w:szCs w:val="24"/>
        </w:rPr>
        <w:t>three reliability</w:t>
      </w:r>
      <w:proofErr w:type="gramEnd"/>
      <w:r w:rsidR="005664D9" w:rsidRPr="00F83DB8">
        <w:rPr>
          <w:sz w:val="24"/>
          <w:rPrChange w:id="47" w:author="Camp, Chris" w:date="2022-12-16T11:39:00Z">
            <w:rPr>
              <w:spacing w:val="-13"/>
              <w:sz w:val="24"/>
              <w:szCs w:val="24"/>
            </w:rPr>
          </w:rPrChange>
        </w:rPr>
        <w:t xml:space="preserve"> </w:t>
      </w:r>
      <w:r w:rsidR="005664D9" w:rsidRPr="001F45E9">
        <w:rPr>
          <w:sz w:val="24"/>
          <w:szCs w:val="24"/>
        </w:rPr>
        <w:t>metrics</w:t>
      </w:r>
      <w:ins w:id="48" w:author="Camp, Chris" w:date="2022-12-16T11:39:00Z">
        <w:r w:rsidR="00F83DB8" w:rsidRPr="00F83DB8">
          <w:rPr>
            <w:sz w:val="24"/>
            <w:szCs w:val="24"/>
          </w:rPr>
          <w:t xml:space="preserve"> from all participants</w:t>
        </w:r>
      </w:ins>
      <w:r w:rsidR="005664D9" w:rsidRPr="00F83DB8">
        <w:rPr>
          <w:sz w:val="24"/>
          <w:rPrChange w:id="49" w:author="Camp, Chris" w:date="2022-12-16T11:39:00Z">
            <w:rPr>
              <w:spacing w:val="-12"/>
              <w:sz w:val="24"/>
              <w:szCs w:val="24"/>
            </w:rPr>
          </w:rPrChange>
        </w:rPr>
        <w:t xml:space="preserve"> </w:t>
      </w:r>
      <w:r w:rsidR="005664D9" w:rsidRPr="001F45E9">
        <w:rPr>
          <w:sz w:val="24"/>
          <w:szCs w:val="24"/>
        </w:rPr>
        <w:t>as</w:t>
      </w:r>
      <w:r w:rsidR="005664D9" w:rsidRPr="00F83DB8">
        <w:rPr>
          <w:sz w:val="24"/>
          <w:rPrChange w:id="50" w:author="Camp, Chris" w:date="2022-12-16T11:39:00Z">
            <w:rPr>
              <w:spacing w:val="-13"/>
              <w:sz w:val="24"/>
              <w:szCs w:val="24"/>
            </w:rPr>
          </w:rPrChange>
        </w:rPr>
        <w:t xml:space="preserve"> </w:t>
      </w:r>
      <w:r w:rsidR="005664D9" w:rsidRPr="001F45E9">
        <w:rPr>
          <w:sz w:val="24"/>
          <w:szCs w:val="24"/>
        </w:rPr>
        <w:t>follows:</w:t>
      </w:r>
      <w:r w:rsidR="005664D9" w:rsidRPr="001F45E9">
        <w:rPr>
          <w:spacing w:val="-12"/>
          <w:sz w:val="24"/>
          <w:szCs w:val="24"/>
        </w:rPr>
        <w:t xml:space="preserve"> </w:t>
      </w:r>
      <w:r w:rsidR="005664D9" w:rsidRPr="001F45E9">
        <w:rPr>
          <w:i/>
          <w:sz w:val="24"/>
          <w:szCs w:val="24"/>
        </w:rPr>
        <w:t>ICC</w:t>
      </w:r>
      <w:r w:rsidR="000177D0">
        <w:rPr>
          <w:sz w:val="24"/>
          <w:szCs w:val="24"/>
        </w:rPr>
        <w:t xml:space="preserve"> –</w:t>
      </w:r>
      <w:r w:rsidR="00E3530E" w:rsidRPr="00E3530E">
        <w:t xml:space="preserve"> </w:t>
      </w:r>
      <w:r w:rsidR="00E3530E" w:rsidRPr="00E3530E">
        <w:rPr>
          <w:sz w:val="24"/>
          <w:szCs w:val="24"/>
        </w:rPr>
        <w:t>Mean bootstrapped ICC for each edge</w:t>
      </w:r>
      <w:r w:rsidR="00450FA2">
        <w:rPr>
          <w:sz w:val="24"/>
          <w:szCs w:val="24"/>
        </w:rPr>
        <w:t xml:space="preserve">; </w:t>
      </w:r>
      <w:r w:rsidR="005664D9" w:rsidRPr="001F45E9">
        <w:rPr>
          <w:i/>
          <w:sz w:val="24"/>
          <w:szCs w:val="24"/>
        </w:rPr>
        <w:t>Fingerprinting</w:t>
      </w:r>
      <w:r w:rsidR="000177D0">
        <w:rPr>
          <w:sz w:val="24"/>
          <w:szCs w:val="24"/>
        </w:rPr>
        <w:t xml:space="preserve"> – </w:t>
      </w:r>
      <w:r w:rsidR="005664D9" w:rsidRPr="001F45E9">
        <w:rPr>
          <w:sz w:val="24"/>
          <w:szCs w:val="24"/>
        </w:rPr>
        <w:t>Differential</w:t>
      </w:r>
      <w:r w:rsidR="005664D9" w:rsidRPr="001F45E9">
        <w:rPr>
          <w:spacing w:val="-12"/>
          <w:sz w:val="24"/>
          <w:szCs w:val="24"/>
        </w:rPr>
        <w:t xml:space="preserve"> </w:t>
      </w:r>
      <w:r w:rsidR="005664D9" w:rsidRPr="001F45E9">
        <w:rPr>
          <w:sz w:val="24"/>
          <w:szCs w:val="24"/>
        </w:rPr>
        <w:t>power</w:t>
      </w:r>
      <w:r w:rsidR="005664D9" w:rsidRPr="001F45E9">
        <w:rPr>
          <w:spacing w:val="-13"/>
          <w:sz w:val="24"/>
          <w:szCs w:val="24"/>
        </w:rPr>
        <w:t xml:space="preserve"> </w:t>
      </w:r>
      <w:r w:rsidR="005664D9" w:rsidRPr="001F45E9">
        <w:rPr>
          <w:sz w:val="24"/>
          <w:szCs w:val="24"/>
        </w:rPr>
        <w:t>and</w:t>
      </w:r>
      <w:r w:rsidR="005664D9" w:rsidRPr="001F45E9">
        <w:rPr>
          <w:spacing w:val="-12"/>
          <w:sz w:val="24"/>
          <w:szCs w:val="24"/>
        </w:rPr>
        <w:t xml:space="preserve"> </w:t>
      </w:r>
      <w:r w:rsidR="005664D9" w:rsidRPr="001F45E9">
        <w:rPr>
          <w:sz w:val="24"/>
          <w:szCs w:val="24"/>
        </w:rPr>
        <w:t>group consistency values for each edge</w:t>
      </w:r>
      <w:r w:rsidR="00450FA2">
        <w:rPr>
          <w:sz w:val="24"/>
          <w:szCs w:val="24"/>
        </w:rPr>
        <w:t>;</w:t>
      </w:r>
      <w:r w:rsidR="005664D9" w:rsidRPr="001F45E9">
        <w:rPr>
          <w:sz w:val="24"/>
          <w:szCs w:val="24"/>
        </w:rPr>
        <w:t xml:space="preserve"> and </w:t>
      </w:r>
      <w:r w:rsidR="005664D9" w:rsidRPr="001F45E9">
        <w:rPr>
          <w:i/>
          <w:sz w:val="24"/>
          <w:szCs w:val="24"/>
        </w:rPr>
        <w:t>Discriminability</w:t>
      </w:r>
      <w:r w:rsidR="000177D0">
        <w:rPr>
          <w:sz w:val="24"/>
          <w:szCs w:val="24"/>
        </w:rPr>
        <w:t xml:space="preserve"> – </w:t>
      </w:r>
      <w:r w:rsidR="00264203">
        <w:rPr>
          <w:sz w:val="24"/>
          <w:szCs w:val="24"/>
        </w:rPr>
        <w:t xml:space="preserve">z-scored </w:t>
      </w:r>
      <w:r w:rsidR="00977451">
        <w:rPr>
          <w:sz w:val="24"/>
          <w:szCs w:val="24"/>
        </w:rPr>
        <w:t>discriminability of samples with edge omitted.</w:t>
      </w:r>
    </w:p>
    <w:p w14:paraId="710894ED" w14:textId="77777777" w:rsidR="000542D3" w:rsidRPr="005873E1" w:rsidRDefault="000542D3" w:rsidP="005873E1">
      <w:pPr>
        <w:pStyle w:val="BodyText"/>
        <w:spacing w:line="249" w:lineRule="auto"/>
        <w:ind w:firstLine="1"/>
        <w:rPr>
          <w:sz w:val="24"/>
          <w:szCs w:val="24"/>
        </w:rPr>
      </w:pPr>
    </w:p>
    <w:p w14:paraId="3578EFC0" w14:textId="0CD5D16F" w:rsidR="003940E0" w:rsidRPr="001F45E9" w:rsidRDefault="00217160" w:rsidP="005873E1">
      <w:pPr>
        <w:pStyle w:val="BodyText"/>
        <w:spacing w:line="249" w:lineRule="auto"/>
        <w:ind w:firstLine="1"/>
        <w:rPr>
          <w:sz w:val="24"/>
          <w:szCs w:val="24"/>
        </w:rPr>
      </w:pPr>
      <w:r w:rsidRPr="00217160">
        <w:rPr>
          <w:sz w:val="24"/>
          <w:szCs w:val="24"/>
        </w:rPr>
        <w:t xml:space="preserve">We also compared individual-level measures to the clinical questionnaires administered at baseline and after one year. We derived individual-level continuous measures of reliability from the original metrics as follows: </w:t>
      </w:r>
      <w:r w:rsidRPr="00217160">
        <w:rPr>
          <w:i/>
          <w:iCs/>
          <w:sz w:val="24"/>
          <w:szCs w:val="24"/>
        </w:rPr>
        <w:t>ICC</w:t>
      </w:r>
      <w:r w:rsidRPr="00217160">
        <w:rPr>
          <w:sz w:val="24"/>
          <w:szCs w:val="24"/>
        </w:rPr>
        <w:t xml:space="preserve"> – within</w:t>
      </w:r>
      <w:r w:rsidR="006C3144">
        <w:rPr>
          <w:sz w:val="24"/>
          <w:szCs w:val="24"/>
        </w:rPr>
        <w:t>-</w:t>
      </w:r>
      <w:r w:rsidRPr="00217160">
        <w:rPr>
          <w:sz w:val="24"/>
          <w:szCs w:val="24"/>
        </w:rPr>
        <w:t xml:space="preserve">subject variance for </w:t>
      </w:r>
      <w:proofErr w:type="gramStart"/>
      <w:r w:rsidRPr="00217160">
        <w:rPr>
          <w:sz w:val="24"/>
          <w:szCs w:val="24"/>
        </w:rPr>
        <w:t>each individual</w:t>
      </w:r>
      <w:proofErr w:type="gramEnd"/>
      <w:r w:rsidR="003940E0" w:rsidRPr="001F45E9">
        <w:rPr>
          <w:sz w:val="24"/>
          <w:szCs w:val="24"/>
        </w:rPr>
        <w:t>,</w:t>
      </w:r>
      <w:r w:rsidR="003940E0" w:rsidRPr="001F45E9">
        <w:rPr>
          <w:spacing w:val="-12"/>
          <w:sz w:val="24"/>
          <w:szCs w:val="24"/>
        </w:rPr>
        <w:t xml:space="preserve"> </w:t>
      </w:r>
      <w:r w:rsidR="003940E0" w:rsidRPr="001F45E9">
        <w:rPr>
          <w:i/>
          <w:sz w:val="24"/>
          <w:szCs w:val="24"/>
        </w:rPr>
        <w:t>Fingerprinting</w:t>
      </w:r>
      <w:r w:rsidR="000177D0">
        <w:rPr>
          <w:sz w:val="24"/>
          <w:szCs w:val="24"/>
        </w:rPr>
        <w:t xml:space="preserve"> – </w:t>
      </w:r>
      <w:r w:rsidR="005873E1">
        <w:rPr>
          <w:sz w:val="24"/>
          <w:szCs w:val="24"/>
        </w:rPr>
        <w:t>r</w:t>
      </w:r>
      <w:r w:rsidR="00356FFB">
        <w:rPr>
          <w:sz w:val="24"/>
          <w:szCs w:val="24"/>
        </w:rPr>
        <w:t xml:space="preserve">atio of mean correlation with one’s own connectome </w:t>
      </w:r>
      <w:r w:rsidR="00616D12">
        <w:rPr>
          <w:sz w:val="24"/>
          <w:szCs w:val="24"/>
        </w:rPr>
        <w:t>to mean correlation with others’ connectomes</w:t>
      </w:r>
      <w:r w:rsidR="003940E0" w:rsidRPr="001F45E9">
        <w:rPr>
          <w:sz w:val="24"/>
          <w:szCs w:val="24"/>
        </w:rPr>
        <w:t xml:space="preserve">, and </w:t>
      </w:r>
      <w:r w:rsidR="003940E0" w:rsidRPr="001F45E9">
        <w:rPr>
          <w:i/>
          <w:sz w:val="24"/>
          <w:szCs w:val="24"/>
        </w:rPr>
        <w:t>Discriminability</w:t>
      </w:r>
      <w:r w:rsidR="000177D0">
        <w:rPr>
          <w:sz w:val="24"/>
          <w:szCs w:val="24"/>
        </w:rPr>
        <w:t xml:space="preserve"> – </w:t>
      </w:r>
      <w:r w:rsidR="003940E0" w:rsidRPr="00B93ACA">
        <w:rPr>
          <w:sz w:val="24"/>
          <w:szCs w:val="24"/>
        </w:rPr>
        <w:t xml:space="preserve">Mean between-edge distance </w:t>
      </w:r>
      <w:r w:rsidR="00E858C8">
        <w:rPr>
          <w:sz w:val="24"/>
          <w:szCs w:val="24"/>
        </w:rPr>
        <w:t xml:space="preserve">rank </w:t>
      </w:r>
      <w:r w:rsidR="003940E0" w:rsidRPr="00B93ACA">
        <w:rPr>
          <w:sz w:val="24"/>
          <w:szCs w:val="24"/>
        </w:rPr>
        <w:t xml:space="preserve">for each </w:t>
      </w:r>
      <w:r w:rsidR="00F87C5B" w:rsidRPr="00B93ACA">
        <w:rPr>
          <w:sz w:val="24"/>
          <w:szCs w:val="24"/>
        </w:rPr>
        <w:t>individual</w:t>
      </w:r>
      <w:r w:rsidR="003940E0" w:rsidRPr="00B93ACA">
        <w:rPr>
          <w:sz w:val="24"/>
          <w:szCs w:val="24"/>
        </w:rPr>
        <w:t>.</w:t>
      </w:r>
      <w:r w:rsidR="008451ED">
        <w:rPr>
          <w:sz w:val="24"/>
          <w:szCs w:val="24"/>
        </w:rPr>
        <w:t xml:space="preserve"> </w:t>
      </w:r>
    </w:p>
    <w:p w14:paraId="4666FCD0" w14:textId="53220C4C" w:rsidR="002461EE" w:rsidRPr="000C2F6D" w:rsidRDefault="005664D9" w:rsidP="00EF1143">
      <w:pPr>
        <w:pStyle w:val="BodyText"/>
        <w:spacing w:line="249" w:lineRule="auto"/>
        <w:ind w:hanging="4"/>
        <w:rPr>
          <w:sz w:val="24"/>
          <w:szCs w:val="24"/>
        </w:rPr>
      </w:pPr>
      <w:r w:rsidRPr="001F45E9">
        <w:rPr>
          <w:sz w:val="24"/>
          <w:szCs w:val="24"/>
        </w:rPr>
        <w:t>We</w:t>
      </w:r>
      <w:r w:rsidRPr="001F45E9">
        <w:rPr>
          <w:spacing w:val="-10"/>
          <w:sz w:val="24"/>
          <w:szCs w:val="24"/>
        </w:rPr>
        <w:t xml:space="preserve"> </w:t>
      </w:r>
      <w:r w:rsidRPr="001F45E9">
        <w:rPr>
          <w:sz w:val="24"/>
          <w:szCs w:val="24"/>
        </w:rPr>
        <w:t>compared</w:t>
      </w:r>
      <w:r w:rsidRPr="001F45E9">
        <w:rPr>
          <w:spacing w:val="-10"/>
          <w:sz w:val="24"/>
          <w:szCs w:val="24"/>
        </w:rPr>
        <w:t xml:space="preserve"> </w:t>
      </w:r>
      <w:r w:rsidRPr="001F45E9">
        <w:rPr>
          <w:sz w:val="24"/>
          <w:szCs w:val="24"/>
        </w:rPr>
        <w:t>the continuous</w:t>
      </w:r>
      <w:r w:rsidRPr="001F45E9">
        <w:rPr>
          <w:spacing w:val="-7"/>
          <w:sz w:val="24"/>
          <w:szCs w:val="24"/>
        </w:rPr>
        <w:t xml:space="preserve"> </w:t>
      </w:r>
      <w:r w:rsidRPr="001F45E9">
        <w:rPr>
          <w:sz w:val="24"/>
          <w:szCs w:val="24"/>
        </w:rPr>
        <w:t>reliability</w:t>
      </w:r>
      <w:r w:rsidRPr="001F45E9">
        <w:rPr>
          <w:spacing w:val="-7"/>
          <w:sz w:val="24"/>
          <w:szCs w:val="24"/>
        </w:rPr>
        <w:t xml:space="preserve"> </w:t>
      </w:r>
      <w:r w:rsidRPr="001F45E9">
        <w:rPr>
          <w:sz w:val="24"/>
          <w:szCs w:val="24"/>
        </w:rPr>
        <w:t>measures</w:t>
      </w:r>
      <w:r w:rsidRPr="001F45E9">
        <w:rPr>
          <w:spacing w:val="-7"/>
          <w:sz w:val="24"/>
          <w:szCs w:val="24"/>
        </w:rPr>
        <w:t xml:space="preserve"> </w:t>
      </w:r>
      <w:r w:rsidRPr="001F45E9">
        <w:rPr>
          <w:sz w:val="24"/>
          <w:szCs w:val="24"/>
        </w:rPr>
        <w:t>derived</w:t>
      </w:r>
      <w:r w:rsidRPr="001F45E9">
        <w:rPr>
          <w:spacing w:val="-7"/>
          <w:sz w:val="24"/>
          <w:szCs w:val="24"/>
        </w:rPr>
        <w:t xml:space="preserve"> </w:t>
      </w:r>
      <w:r w:rsidRPr="001F45E9">
        <w:rPr>
          <w:sz w:val="24"/>
          <w:szCs w:val="24"/>
        </w:rPr>
        <w:t>from</w:t>
      </w:r>
      <w:r w:rsidRPr="001F45E9">
        <w:rPr>
          <w:spacing w:val="-7"/>
          <w:sz w:val="24"/>
          <w:szCs w:val="24"/>
        </w:rPr>
        <w:t xml:space="preserve"> </w:t>
      </w:r>
      <w:r w:rsidRPr="001F45E9">
        <w:rPr>
          <w:sz w:val="24"/>
          <w:szCs w:val="24"/>
        </w:rPr>
        <w:t>each</w:t>
      </w:r>
      <w:r w:rsidRPr="001F45E9">
        <w:rPr>
          <w:spacing w:val="-7"/>
          <w:sz w:val="24"/>
          <w:szCs w:val="24"/>
        </w:rPr>
        <w:t xml:space="preserve"> </w:t>
      </w:r>
      <w:r w:rsidRPr="001F45E9">
        <w:rPr>
          <w:sz w:val="24"/>
          <w:szCs w:val="24"/>
        </w:rPr>
        <w:t>metric</w:t>
      </w:r>
      <w:r w:rsidRPr="001F45E9">
        <w:rPr>
          <w:spacing w:val="-7"/>
          <w:sz w:val="24"/>
          <w:szCs w:val="24"/>
        </w:rPr>
        <w:t xml:space="preserve"> </w:t>
      </w:r>
      <w:r w:rsidRPr="001F45E9">
        <w:rPr>
          <w:sz w:val="24"/>
          <w:szCs w:val="24"/>
        </w:rPr>
        <w:t>to</w:t>
      </w:r>
      <w:r w:rsidRPr="001F45E9">
        <w:rPr>
          <w:spacing w:val="-7"/>
          <w:sz w:val="24"/>
          <w:szCs w:val="24"/>
        </w:rPr>
        <w:t xml:space="preserve"> </w:t>
      </w:r>
      <w:r w:rsidRPr="001F45E9">
        <w:rPr>
          <w:sz w:val="24"/>
          <w:szCs w:val="24"/>
        </w:rPr>
        <w:t>both</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mean</w:t>
      </w:r>
      <w:r w:rsidRPr="001F45E9">
        <w:rPr>
          <w:spacing w:val="-7"/>
          <w:sz w:val="24"/>
          <w:szCs w:val="24"/>
        </w:rPr>
        <w:t xml:space="preserve"> </w:t>
      </w:r>
      <w:r w:rsidRPr="001F45E9">
        <w:rPr>
          <w:sz w:val="24"/>
          <w:szCs w:val="24"/>
        </w:rPr>
        <w:t>value</w:t>
      </w:r>
      <w:r w:rsidRPr="001F45E9">
        <w:rPr>
          <w:spacing w:val="-7"/>
          <w:sz w:val="24"/>
          <w:szCs w:val="24"/>
        </w:rPr>
        <w:t xml:space="preserve"> </w:t>
      </w:r>
      <w:r w:rsidRPr="001F45E9">
        <w:rPr>
          <w:sz w:val="24"/>
          <w:szCs w:val="24"/>
        </w:rPr>
        <w:t>between</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two</w:t>
      </w:r>
      <w:r w:rsidRPr="001F45E9">
        <w:rPr>
          <w:spacing w:val="-7"/>
          <w:sz w:val="24"/>
          <w:szCs w:val="24"/>
        </w:rPr>
        <w:t xml:space="preserve"> </w:t>
      </w:r>
      <w:r w:rsidRPr="001F45E9">
        <w:rPr>
          <w:sz w:val="24"/>
          <w:szCs w:val="24"/>
        </w:rPr>
        <w:t>visits</w:t>
      </w:r>
      <w:r w:rsidRPr="001F45E9">
        <w:rPr>
          <w:spacing w:val="-7"/>
          <w:sz w:val="24"/>
          <w:szCs w:val="24"/>
        </w:rPr>
        <w:t xml:space="preserve"> </w:t>
      </w:r>
      <w:r w:rsidRPr="001F45E9">
        <w:rPr>
          <w:sz w:val="24"/>
          <w:szCs w:val="24"/>
        </w:rPr>
        <w:t>and</w:t>
      </w:r>
      <w:r w:rsidRPr="001F45E9">
        <w:rPr>
          <w:spacing w:val="-7"/>
          <w:sz w:val="24"/>
          <w:szCs w:val="24"/>
        </w:rPr>
        <w:t xml:space="preserve"> </w:t>
      </w:r>
      <w:r w:rsidRPr="001F45E9">
        <w:rPr>
          <w:sz w:val="24"/>
          <w:szCs w:val="24"/>
        </w:rPr>
        <w:t>the</w:t>
      </w:r>
      <w:r w:rsidRPr="001F45E9">
        <w:rPr>
          <w:spacing w:val="-7"/>
          <w:sz w:val="24"/>
          <w:szCs w:val="24"/>
        </w:rPr>
        <w:t xml:space="preserve"> </w:t>
      </w:r>
      <w:r w:rsidRPr="001F45E9">
        <w:rPr>
          <w:sz w:val="24"/>
          <w:szCs w:val="24"/>
        </w:rPr>
        <w:t>change in</w:t>
      </w:r>
      <w:r w:rsidRPr="001F45E9">
        <w:rPr>
          <w:spacing w:val="-6"/>
          <w:sz w:val="24"/>
          <w:szCs w:val="24"/>
        </w:rPr>
        <w:t xml:space="preserve"> </w:t>
      </w:r>
      <w:r w:rsidRPr="001F45E9">
        <w:rPr>
          <w:sz w:val="24"/>
          <w:szCs w:val="24"/>
        </w:rPr>
        <w:t>value</w:t>
      </w:r>
      <w:r w:rsidRPr="001F45E9">
        <w:rPr>
          <w:spacing w:val="-6"/>
          <w:sz w:val="24"/>
          <w:szCs w:val="24"/>
        </w:rPr>
        <w:t xml:space="preserve"> </w:t>
      </w:r>
      <w:r w:rsidRPr="001F45E9">
        <w:rPr>
          <w:sz w:val="24"/>
          <w:szCs w:val="24"/>
        </w:rPr>
        <w:t>across</w:t>
      </w:r>
      <w:r w:rsidRPr="001F45E9">
        <w:rPr>
          <w:spacing w:val="-6"/>
          <w:sz w:val="24"/>
          <w:szCs w:val="24"/>
        </w:rPr>
        <w:t xml:space="preserve"> </w:t>
      </w:r>
      <w:r w:rsidRPr="001F45E9">
        <w:rPr>
          <w:sz w:val="24"/>
          <w:szCs w:val="24"/>
        </w:rPr>
        <w:t xml:space="preserve">visits. We also explored possible </w:t>
      </w:r>
      <w:r w:rsidR="009954B7">
        <w:rPr>
          <w:sz w:val="24"/>
          <w:szCs w:val="24"/>
        </w:rPr>
        <w:t xml:space="preserve">confounding </w:t>
      </w:r>
      <w:r w:rsidRPr="001F45E9">
        <w:rPr>
          <w:sz w:val="24"/>
          <w:szCs w:val="24"/>
        </w:rPr>
        <w:t xml:space="preserve">associations </w:t>
      </w:r>
      <w:r w:rsidR="009954B7">
        <w:rPr>
          <w:sz w:val="24"/>
          <w:szCs w:val="24"/>
        </w:rPr>
        <w:t xml:space="preserve">with </w:t>
      </w:r>
      <w:r w:rsidRPr="001F45E9">
        <w:rPr>
          <w:sz w:val="24"/>
          <w:szCs w:val="24"/>
        </w:rPr>
        <w:t>age</w:t>
      </w:r>
      <w:r w:rsidR="009954B7">
        <w:rPr>
          <w:sz w:val="24"/>
          <w:szCs w:val="24"/>
        </w:rPr>
        <w:t>, medication status, and head motion</w:t>
      </w:r>
      <w:r w:rsidRPr="001F45E9">
        <w:rPr>
          <w:sz w:val="24"/>
          <w:szCs w:val="24"/>
        </w:rPr>
        <w:t>.</w:t>
      </w:r>
      <w:r w:rsidR="00911354">
        <w:rPr>
          <w:sz w:val="24"/>
          <w:szCs w:val="24"/>
        </w:rPr>
        <w:t xml:space="preserve"> We calculated Pearson and Spearman correlations </w:t>
      </w:r>
      <w:r w:rsidR="00DA204D">
        <w:rPr>
          <w:sz w:val="24"/>
          <w:szCs w:val="24"/>
        </w:rPr>
        <w:t xml:space="preserve">of measures with the </w:t>
      </w:r>
      <w:proofErr w:type="spellStart"/>
      <w:r w:rsidR="000C2F6D">
        <w:rPr>
          <w:i/>
          <w:iCs/>
          <w:sz w:val="24"/>
          <w:szCs w:val="24"/>
        </w:rPr>
        <w:t>sjPlot</w:t>
      </w:r>
      <w:proofErr w:type="spellEnd"/>
      <w:r w:rsidR="000C2F6D">
        <w:rPr>
          <w:sz w:val="24"/>
          <w:szCs w:val="24"/>
        </w:rPr>
        <w:t xml:space="preserve"> package in R</w:t>
      </w:r>
      <w:r w:rsidR="00871588">
        <w:rPr>
          <w:sz w:val="24"/>
          <w:szCs w:val="24"/>
        </w:rPr>
        <w:t xml:space="preserve"> </w:t>
      </w:r>
      <w:r w:rsidR="00871588">
        <w:rPr>
          <w:sz w:val="24"/>
          <w:szCs w:val="24"/>
        </w:rPr>
        <w:fldChar w:fldCharType="begin"/>
      </w:r>
      <w:r w:rsidR="00871588">
        <w:rPr>
          <w:sz w:val="24"/>
          <w:szCs w:val="24"/>
        </w:rPr>
        <w:instrText xml:space="preserve"> ADDIN ZOTERO_ITEM CSL_CITATION {"citationID":"p4l9uqjJ","properties":{"formattedCitation":"(L\\uc0\\u252{}decke et al., 2022)","plainCitation":"(Lüdecke et al., 2022)","noteIndex":0},"citationItems":[{"id":4884,"uris":["http://zotero.org/users/5958044/items/ZWGC9BEU"],"itemData":{"id":4884,"type":"software","abstract":"Collection of plotting and table output functions for data visualization. Results of various statistical analyses (that are commonly used in social sciences) can be visualized using this package, including simple and cross tabulated frequencies, histograms, box plots, (generalized) linear models, mixed effects models, principal component analysis and correlation matrices, cluster analyses, scatter plots, stacked scales, effects plots of regression models (including interaction terms) and much more. This package supports labelled data.","license":"GPL-3","source":"R-Packages","title":"sjPlot: Data Visualization for Statistics in Social Science","title-short":"sjPlot","URL":"https://CRAN.R-project.org/package=sjPlot","version":"2.8.12","author":[{"family":"Lüdecke","given":"Daniel"},{"family":"Bartel","given":"Alexander"},{"family":"Schwemmer","given":"Carsten"},{"family":"Powell","given":"Chuck"},{"family":"Djalovski","given":"Amir"},{"family":"Titz","given":"Johannes"}],"accessed":{"date-parts":[["2022",12,12]]},"issued":{"date-parts":[["2022",11,19]]}}}],"schema":"https://github.com/citation-style-language/schema/raw/master/csl-citation.json"} </w:instrText>
      </w:r>
      <w:r w:rsidR="00871588">
        <w:rPr>
          <w:sz w:val="24"/>
          <w:szCs w:val="24"/>
        </w:rPr>
        <w:fldChar w:fldCharType="separate"/>
      </w:r>
      <w:r w:rsidR="00871588" w:rsidRPr="00871588">
        <w:rPr>
          <w:sz w:val="24"/>
          <w:szCs w:val="24"/>
        </w:rPr>
        <w:t>(Lüdecke et al., 2022)</w:t>
      </w:r>
      <w:r w:rsidR="00871588">
        <w:rPr>
          <w:sz w:val="24"/>
          <w:szCs w:val="24"/>
        </w:rPr>
        <w:fldChar w:fldCharType="end"/>
      </w:r>
      <w:r w:rsidR="00A80C3F">
        <w:rPr>
          <w:sz w:val="24"/>
          <w:szCs w:val="24"/>
        </w:rPr>
        <w:t xml:space="preserve"> to account for the approximation of individual-level metrics</w:t>
      </w:r>
      <w:r w:rsidR="000C2F6D">
        <w:rPr>
          <w:sz w:val="24"/>
          <w:szCs w:val="24"/>
        </w:rPr>
        <w:t xml:space="preserve">. </w:t>
      </w:r>
    </w:p>
    <w:p w14:paraId="429AD6D1" w14:textId="77777777" w:rsidR="008A2BD4" w:rsidRDefault="008A2BD4" w:rsidP="006833D5">
      <w:pPr>
        <w:spacing w:line="249" w:lineRule="auto"/>
        <w:rPr>
          <w:szCs w:val="24"/>
        </w:rPr>
      </w:pPr>
    </w:p>
    <w:p w14:paraId="3C537322" w14:textId="60B36937" w:rsidR="000B5589" w:rsidRPr="00F14324" w:rsidRDefault="00893456" w:rsidP="00F14324">
      <w:pPr>
        <w:pStyle w:val="Heading1"/>
        <w:spacing w:before="0"/>
        <w:ind w:left="0"/>
        <w:rPr>
          <w:rFonts w:ascii="Times New Roman" w:hAnsi="Times New Roman" w:cs="Times New Roman"/>
        </w:rPr>
      </w:pPr>
      <w:bookmarkStart w:id="51" w:name="_Hlk113480396"/>
      <w:r w:rsidRPr="001F45E9">
        <w:rPr>
          <w:rFonts w:ascii="Times New Roman" w:hAnsi="Times New Roman" w:cs="Times New Roman"/>
          <w:spacing w:val="-2"/>
        </w:rPr>
        <w:t>RESULTS</w:t>
      </w:r>
    </w:p>
    <w:p w14:paraId="769F362C" w14:textId="11CEE414"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Univariate</w:t>
      </w:r>
      <w:r w:rsidRPr="001F45E9">
        <w:rPr>
          <w:rFonts w:ascii="Times New Roman" w:hAnsi="Times New Roman" w:cs="Times New Roman"/>
          <w:spacing w:val="5"/>
          <w:sz w:val="24"/>
          <w:szCs w:val="24"/>
        </w:rPr>
        <w:t xml:space="preserve"> </w:t>
      </w:r>
      <w:r w:rsidR="000A03B6">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4EE3536" w14:textId="2231F935" w:rsidR="00893456" w:rsidRDefault="00893456" w:rsidP="000B5589">
      <w:pPr>
        <w:pStyle w:val="BodyText"/>
        <w:spacing w:line="249" w:lineRule="auto"/>
        <w:rPr>
          <w:sz w:val="24"/>
          <w:szCs w:val="24"/>
        </w:rPr>
      </w:pPr>
      <w:r w:rsidRPr="001F45E9">
        <w:rPr>
          <w:sz w:val="24"/>
          <w:szCs w:val="24"/>
        </w:rPr>
        <w:t xml:space="preserve">Edgewise reliability </w:t>
      </w:r>
      <w:bookmarkEnd w:id="51"/>
      <w:r w:rsidRPr="001F45E9">
        <w:rPr>
          <w:sz w:val="24"/>
          <w:szCs w:val="24"/>
        </w:rPr>
        <w:t xml:space="preserve">of functional connectivity was poor for both depressed </w:t>
      </w:r>
      <w:r>
        <w:rPr>
          <w:sz w:val="24"/>
          <w:szCs w:val="24"/>
        </w:rPr>
        <w:t xml:space="preserve">individuals </w:t>
      </w:r>
      <w:r w:rsidRPr="001F45E9">
        <w:rPr>
          <w:sz w:val="24"/>
          <w:szCs w:val="24"/>
        </w:rPr>
        <w:t>and healthy volunteers</w:t>
      </w:r>
      <w:r>
        <w:rPr>
          <w:sz w:val="24"/>
          <w:szCs w:val="24"/>
        </w:rPr>
        <w:t xml:space="preserve"> [Fig. </w:t>
      </w:r>
      <w:del w:id="52" w:author="Camp, Chris" w:date="2022-12-16T11:39:00Z">
        <w:r>
          <w:rPr>
            <w:sz w:val="24"/>
            <w:szCs w:val="24"/>
          </w:rPr>
          <w:delText>1</w:delText>
        </w:r>
        <w:r w:rsidR="0077393F">
          <w:rPr>
            <w:sz w:val="24"/>
            <w:szCs w:val="24"/>
          </w:rPr>
          <w:delText xml:space="preserve">, </w:delText>
        </w:r>
        <w:r w:rsidR="00A01BC4">
          <w:rPr>
            <w:sz w:val="24"/>
            <w:szCs w:val="24"/>
          </w:rPr>
          <w:delText xml:space="preserve">Supplemental Figure </w:delText>
        </w:r>
      </w:del>
      <w:r>
        <w:rPr>
          <w:sz w:val="24"/>
          <w:szCs w:val="24"/>
        </w:rPr>
        <w:t>1]</w:t>
      </w:r>
      <w:r w:rsidRPr="001F45E9">
        <w:rPr>
          <w:sz w:val="24"/>
          <w:szCs w:val="24"/>
        </w:rPr>
        <w:t>.</w:t>
      </w:r>
      <w:r w:rsidRPr="001F45E9">
        <w:rPr>
          <w:spacing w:val="40"/>
          <w:sz w:val="24"/>
          <w:szCs w:val="24"/>
        </w:rPr>
        <w:t xml:space="preserve"> </w:t>
      </w:r>
      <w:r w:rsidR="001E275C">
        <w:rPr>
          <w:sz w:val="24"/>
          <w:szCs w:val="24"/>
        </w:rPr>
        <w:t>D</w:t>
      </w:r>
      <w:r w:rsidRPr="001F45E9">
        <w:rPr>
          <w:sz w:val="24"/>
          <w:szCs w:val="24"/>
        </w:rPr>
        <w:t>epressed</w:t>
      </w:r>
      <w:r w:rsidRPr="001F45E9">
        <w:rPr>
          <w:spacing w:val="-1"/>
          <w:sz w:val="24"/>
          <w:szCs w:val="24"/>
        </w:rPr>
        <w:t xml:space="preserve"> </w:t>
      </w:r>
      <w:r w:rsidRPr="001F45E9">
        <w:rPr>
          <w:sz w:val="24"/>
          <w:szCs w:val="24"/>
        </w:rPr>
        <w:t>participants</w:t>
      </w:r>
      <w:r w:rsidRPr="001F45E9">
        <w:rPr>
          <w:spacing w:val="-1"/>
          <w:sz w:val="24"/>
          <w:szCs w:val="24"/>
        </w:rPr>
        <w:t xml:space="preserve"> </w:t>
      </w:r>
      <w:r w:rsidRPr="001F45E9">
        <w:rPr>
          <w:sz w:val="24"/>
          <w:szCs w:val="24"/>
        </w:rPr>
        <w:t>had</w:t>
      </w:r>
      <w:r w:rsidRPr="001F45E9">
        <w:rPr>
          <w:spacing w:val="-1"/>
          <w:sz w:val="24"/>
          <w:szCs w:val="24"/>
        </w:rPr>
        <w:t xml:space="preserve"> </w:t>
      </w:r>
      <w:r w:rsidRPr="001F45E9">
        <w:rPr>
          <w:sz w:val="24"/>
          <w:szCs w:val="24"/>
        </w:rPr>
        <w:t>higher</w:t>
      </w:r>
      <w:r w:rsidRPr="001F45E9">
        <w:rPr>
          <w:spacing w:val="-1"/>
          <w:sz w:val="24"/>
          <w:szCs w:val="24"/>
        </w:rPr>
        <w:t xml:space="preserve"> </w:t>
      </w:r>
      <w:r w:rsidRPr="001F45E9">
        <w:rPr>
          <w:sz w:val="24"/>
          <w:szCs w:val="24"/>
        </w:rPr>
        <w:t>mean</w:t>
      </w:r>
      <w:r w:rsidRPr="001F45E9">
        <w:rPr>
          <w:spacing w:val="-1"/>
          <w:sz w:val="24"/>
          <w:szCs w:val="24"/>
        </w:rPr>
        <w:t xml:space="preserve"> </w:t>
      </w:r>
      <w:r w:rsidRPr="001F45E9">
        <w:rPr>
          <w:sz w:val="24"/>
          <w:szCs w:val="24"/>
        </w:rPr>
        <w:t>ICC,</w:t>
      </w:r>
      <w:r w:rsidRPr="001F45E9">
        <w:rPr>
          <w:spacing w:val="-1"/>
          <w:sz w:val="24"/>
          <w:szCs w:val="24"/>
        </w:rPr>
        <w:t xml:space="preserve"> </w:t>
      </w:r>
      <w:r w:rsidRPr="001F45E9">
        <w:rPr>
          <w:sz w:val="24"/>
          <w:szCs w:val="24"/>
        </w:rPr>
        <w:t>indicating</w:t>
      </w:r>
      <w:r w:rsidRPr="001F45E9">
        <w:rPr>
          <w:spacing w:val="-1"/>
          <w:sz w:val="24"/>
          <w:szCs w:val="24"/>
        </w:rPr>
        <w:t xml:space="preserve"> </w:t>
      </w:r>
      <w:r w:rsidR="00041730">
        <w:rPr>
          <w:sz w:val="24"/>
          <w:szCs w:val="24"/>
        </w:rPr>
        <w:t xml:space="preserve">greater </w:t>
      </w:r>
      <w:r w:rsidRPr="001F45E9">
        <w:rPr>
          <w:sz w:val="24"/>
          <w:szCs w:val="24"/>
        </w:rPr>
        <w:t>reliability</w:t>
      </w:r>
      <w:r w:rsidR="001E275C">
        <w:rPr>
          <w:sz w:val="24"/>
          <w:szCs w:val="24"/>
        </w:rPr>
        <w:t>, although bootstrapped confidence intervals overlapped</w:t>
      </w:r>
      <w:r>
        <w:rPr>
          <w:sz w:val="24"/>
          <w:szCs w:val="24"/>
        </w:rPr>
        <w:t xml:space="preserve"> (</w:t>
      </w:r>
      <w:proofErr w:type="spellStart"/>
      <w:r w:rsidR="00515C53">
        <w:rPr>
          <w:sz w:val="24"/>
          <w:szCs w:val="24"/>
        </w:rPr>
        <w:t>μ</w:t>
      </w:r>
      <w:r w:rsidR="00DD6DBF">
        <w:rPr>
          <w:sz w:val="24"/>
          <w:szCs w:val="24"/>
          <w:vertAlign w:val="subscript"/>
        </w:rPr>
        <w:t>MDD</w:t>
      </w:r>
      <w:proofErr w:type="spellEnd"/>
      <w:r w:rsidR="00515C53">
        <w:rPr>
          <w:sz w:val="24"/>
          <w:szCs w:val="24"/>
        </w:rPr>
        <w:t>=0.34, 95% CI</w:t>
      </w:r>
      <w:r w:rsidR="006800FB">
        <w:rPr>
          <w:sz w:val="24"/>
          <w:szCs w:val="24"/>
        </w:rPr>
        <w:t>=</w:t>
      </w:r>
      <w:r w:rsidR="004A7B32">
        <w:rPr>
          <w:sz w:val="24"/>
          <w:szCs w:val="24"/>
        </w:rPr>
        <w:t>0</w:t>
      </w:r>
      <w:r w:rsidR="005D711D">
        <w:rPr>
          <w:sz w:val="24"/>
          <w:szCs w:val="24"/>
        </w:rPr>
        <w:t>.27</w:t>
      </w:r>
      <w:r w:rsidR="006800FB">
        <w:rPr>
          <w:sz w:val="24"/>
          <w:szCs w:val="24"/>
        </w:rPr>
        <w:t>–</w:t>
      </w:r>
      <w:r w:rsidR="005D711D">
        <w:rPr>
          <w:sz w:val="24"/>
          <w:szCs w:val="24"/>
        </w:rPr>
        <w:t>0.42</w:t>
      </w:r>
      <w:r w:rsidR="006800FB">
        <w:rPr>
          <w:sz w:val="24"/>
          <w:szCs w:val="24"/>
        </w:rPr>
        <w:t xml:space="preserve">; </w:t>
      </w:r>
      <w:proofErr w:type="spellStart"/>
      <w:r w:rsidR="00183F0B">
        <w:rPr>
          <w:sz w:val="24"/>
          <w:szCs w:val="24"/>
        </w:rPr>
        <w:t>μ</w:t>
      </w:r>
      <w:r w:rsidR="00DD6DBF">
        <w:rPr>
          <w:sz w:val="24"/>
          <w:szCs w:val="24"/>
          <w:vertAlign w:val="subscript"/>
        </w:rPr>
        <w:t>HV</w:t>
      </w:r>
      <w:proofErr w:type="spellEnd"/>
      <w:r w:rsidR="00183F0B">
        <w:rPr>
          <w:sz w:val="24"/>
          <w:szCs w:val="24"/>
        </w:rPr>
        <w:t>=0.24, 95% CI=</w:t>
      </w:r>
      <w:r w:rsidR="003811CF">
        <w:rPr>
          <w:sz w:val="24"/>
          <w:szCs w:val="24"/>
        </w:rPr>
        <w:t>0.17–0.31</w:t>
      </w:r>
      <w:ins w:id="53" w:author="Camp, Chris" w:date="2022-12-16T11:39:00Z">
        <w:r>
          <w:rPr>
            <w:sz w:val="24"/>
            <w:szCs w:val="24"/>
          </w:rPr>
          <w:t>)</w:t>
        </w:r>
        <w:r w:rsidR="00F83DB8">
          <w:rPr>
            <w:sz w:val="24"/>
            <w:szCs w:val="24"/>
          </w:rPr>
          <w:t xml:space="preserve"> [Supplemental Figure 1]</w:t>
        </w:r>
        <w:r>
          <w:rPr>
            <w:sz w:val="24"/>
            <w:szCs w:val="24"/>
          </w:rPr>
          <w:t>.</w:t>
        </w:r>
      </w:ins>
      <w:del w:id="54" w:author="Camp, Chris" w:date="2022-12-16T11:39:00Z">
        <w:r>
          <w:rPr>
            <w:sz w:val="24"/>
            <w:szCs w:val="24"/>
          </w:rPr>
          <w:delText>).</w:delText>
        </w:r>
      </w:del>
      <w:r>
        <w:rPr>
          <w:sz w:val="24"/>
          <w:szCs w:val="24"/>
        </w:rPr>
        <w:t xml:space="preserve"> </w:t>
      </w:r>
      <w:r w:rsidR="0097126D">
        <w:rPr>
          <w:sz w:val="24"/>
          <w:szCs w:val="24"/>
        </w:rPr>
        <w:t xml:space="preserve">1000-fold bootstrapped values were </w:t>
      </w:r>
      <w:r w:rsidR="008A5E5A">
        <w:rPr>
          <w:sz w:val="24"/>
          <w:szCs w:val="24"/>
        </w:rPr>
        <w:t xml:space="preserve">nearly identical to </w:t>
      </w:r>
      <w:r w:rsidR="00896A0E">
        <w:rPr>
          <w:sz w:val="24"/>
          <w:szCs w:val="24"/>
        </w:rPr>
        <w:t xml:space="preserve">full-sample estimates. </w:t>
      </w:r>
      <w:r w:rsidR="00042253">
        <w:rPr>
          <w:sz w:val="24"/>
          <w:szCs w:val="24"/>
        </w:rPr>
        <w:t>We also</w:t>
      </w:r>
      <w:r w:rsidR="00156D7C">
        <w:rPr>
          <w:sz w:val="24"/>
          <w:szCs w:val="24"/>
        </w:rPr>
        <w:t xml:space="preserve"> measured </w:t>
      </w:r>
      <w:r w:rsidR="003470C3">
        <w:rPr>
          <w:sz w:val="24"/>
          <w:szCs w:val="24"/>
        </w:rPr>
        <w:t>the</w:t>
      </w:r>
      <w:r w:rsidR="00156D7C">
        <w:rPr>
          <w:sz w:val="24"/>
          <w:szCs w:val="24"/>
        </w:rPr>
        <w:t xml:space="preserve"> edgewise reliability of 80 depressed participants who</w:t>
      </w:r>
      <w:r w:rsidR="00287ECD">
        <w:rPr>
          <w:sz w:val="24"/>
          <w:szCs w:val="24"/>
        </w:rPr>
        <w:t xml:space="preserve"> completed scans </w:t>
      </w:r>
      <w:r w:rsidR="00697BB3">
        <w:rPr>
          <w:sz w:val="24"/>
          <w:szCs w:val="24"/>
        </w:rPr>
        <w:t>four</w:t>
      </w:r>
      <w:r w:rsidR="00A14071">
        <w:rPr>
          <w:sz w:val="24"/>
          <w:szCs w:val="24"/>
        </w:rPr>
        <w:t xml:space="preserve"> months after baseline. </w:t>
      </w:r>
      <w:r w:rsidR="00ED36A0">
        <w:rPr>
          <w:sz w:val="24"/>
          <w:szCs w:val="24"/>
        </w:rPr>
        <w:t xml:space="preserve">Reliability of depressed adolescents at </w:t>
      </w:r>
      <w:r w:rsidR="00697BB3">
        <w:rPr>
          <w:sz w:val="24"/>
          <w:szCs w:val="24"/>
        </w:rPr>
        <w:t>four</w:t>
      </w:r>
      <w:r w:rsidR="00ED36A0">
        <w:rPr>
          <w:sz w:val="24"/>
          <w:szCs w:val="24"/>
        </w:rPr>
        <w:t xml:space="preserve"> months was nearly equivalent to </w:t>
      </w:r>
      <w:r w:rsidR="00697BB3">
        <w:rPr>
          <w:sz w:val="24"/>
          <w:szCs w:val="24"/>
        </w:rPr>
        <w:t>one</w:t>
      </w:r>
      <w:r w:rsidR="00ED36A0">
        <w:rPr>
          <w:sz w:val="24"/>
          <w:szCs w:val="24"/>
        </w:rPr>
        <w:t xml:space="preserve"> year (</w:t>
      </w:r>
      <w:r w:rsidR="0093034C">
        <w:rPr>
          <w:sz w:val="24"/>
          <w:szCs w:val="24"/>
        </w:rPr>
        <w:t>μ=0.31; 95% CI=</w:t>
      </w:r>
      <w:r w:rsidR="00E941EA">
        <w:rPr>
          <w:sz w:val="24"/>
          <w:szCs w:val="24"/>
        </w:rPr>
        <w:t>0.24–0.36</w:t>
      </w:r>
      <w:r w:rsidR="00B26A4B">
        <w:rPr>
          <w:sz w:val="24"/>
          <w:szCs w:val="24"/>
        </w:rPr>
        <w:t xml:space="preserve">) </w:t>
      </w:r>
      <w:r w:rsidR="00A562D2">
        <w:rPr>
          <w:sz w:val="24"/>
          <w:szCs w:val="24"/>
        </w:rPr>
        <w:t>[S</w:t>
      </w:r>
      <w:r w:rsidR="00A01BC4">
        <w:rPr>
          <w:sz w:val="24"/>
          <w:szCs w:val="24"/>
        </w:rPr>
        <w:t xml:space="preserve">upplemental Figure </w:t>
      </w:r>
      <w:r w:rsidR="00EE3EC1">
        <w:rPr>
          <w:sz w:val="24"/>
          <w:szCs w:val="24"/>
        </w:rPr>
        <w:t>1</w:t>
      </w:r>
      <w:r w:rsidR="00A562D2">
        <w:rPr>
          <w:sz w:val="24"/>
          <w:szCs w:val="24"/>
        </w:rPr>
        <w:t>]</w:t>
      </w:r>
      <w:r w:rsidR="00AB358C">
        <w:rPr>
          <w:sz w:val="24"/>
          <w:szCs w:val="24"/>
        </w:rPr>
        <w:t xml:space="preserve">, suggesting that the low ICC was not a function of a </w:t>
      </w:r>
      <w:r w:rsidR="00E1515A">
        <w:rPr>
          <w:sz w:val="24"/>
          <w:szCs w:val="24"/>
        </w:rPr>
        <w:t>longer period between scans</w:t>
      </w:r>
      <w:r w:rsidR="00533636">
        <w:rPr>
          <w:sz w:val="24"/>
          <w:szCs w:val="24"/>
        </w:rPr>
        <w:t xml:space="preserve">. </w:t>
      </w:r>
      <w:r w:rsidR="006F0D79">
        <w:rPr>
          <w:sz w:val="24"/>
          <w:szCs w:val="24"/>
        </w:rPr>
        <w:t xml:space="preserve">All </w:t>
      </w:r>
      <w:r w:rsidR="001955AD">
        <w:rPr>
          <w:sz w:val="24"/>
          <w:szCs w:val="24"/>
        </w:rPr>
        <w:t>ICC matrices are in Supplemental Figure 2.</w:t>
      </w:r>
    </w:p>
    <w:p w14:paraId="628653F4" w14:textId="77777777" w:rsidR="00A7145E" w:rsidRDefault="00A7145E" w:rsidP="000B5589">
      <w:pPr>
        <w:pStyle w:val="BodyText"/>
        <w:spacing w:line="249" w:lineRule="auto"/>
        <w:rPr>
          <w:sz w:val="24"/>
          <w:szCs w:val="24"/>
        </w:rPr>
      </w:pPr>
    </w:p>
    <w:p w14:paraId="517C42F1" w14:textId="232BECDF" w:rsidR="00893456" w:rsidRPr="001F45E9" w:rsidRDefault="005A16BD" w:rsidP="000B5589">
      <w:pPr>
        <w:pStyle w:val="BodyText"/>
        <w:spacing w:line="249" w:lineRule="auto"/>
        <w:rPr>
          <w:sz w:val="24"/>
          <w:szCs w:val="24"/>
        </w:rPr>
      </w:pPr>
      <w:ins w:id="55" w:author="Camp, Chris" w:date="2022-12-16T11:39:00Z">
        <w:r>
          <w:rPr>
            <w:noProof/>
            <w:szCs w:val="24"/>
          </w:rPr>
          <w:lastRenderedPageBreak/>
          <mc:AlternateContent>
            <mc:Choice Requires="wps">
              <w:drawing>
                <wp:anchor distT="0" distB="0" distL="114300" distR="114300" simplePos="0" relativeHeight="251661322" behindDoc="0" locked="0" layoutInCell="1" allowOverlap="1" wp14:anchorId="672AED11" wp14:editId="74D59F02">
                  <wp:simplePos x="0" y="0"/>
                  <wp:positionH relativeFrom="column">
                    <wp:posOffset>2909570</wp:posOffset>
                  </wp:positionH>
                  <wp:positionV relativeFrom="page">
                    <wp:posOffset>856615</wp:posOffset>
                  </wp:positionV>
                  <wp:extent cx="311150" cy="304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72322172" w14:textId="77777777" w:rsidR="005A16BD" w:rsidRPr="00C32068" w:rsidRDefault="005A16BD" w:rsidP="005A16BD">
                              <w:pPr>
                                <w:rPr>
                                  <w:ins w:id="56" w:author="Camp, Chris" w:date="2022-12-16T11:39:00Z"/>
                                  <w:b/>
                                  <w:bCs/>
                                </w:rPr>
                              </w:pPr>
                              <w:ins w:id="57" w:author="Camp, Chris" w:date="2022-12-16T11:39:00Z">
                                <w:r w:rsidRPr="00C32068">
                                  <w:rPr>
                                    <w:b/>
                                    <w:bC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AED11" id="_x0000_t202" coordsize="21600,21600" o:spt="202" path="m,l,21600r21600,l21600,xe">
                  <v:stroke joinstyle="miter"/>
                  <v:path gradientshapeok="t" o:connecttype="rect"/>
                </v:shapetype>
                <v:shape id="Text Box 18" o:spid="_x0000_s1026" type="#_x0000_t202" style="position:absolute;margin-left:229.1pt;margin-top:67.45pt;width:24.5pt;height:24pt;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" filled="f" stroked="f" strokeweight=".5pt">
                  <v:textbox>
                    <w:txbxContent>
                      <w:p w14:paraId="72322172" w14:textId="77777777" w:rsidR="005A16BD" w:rsidRPr="00C32068" w:rsidRDefault="005A16BD" w:rsidP="005A16BD">
                        <w:pPr>
                          <w:rPr>
                            <w:ins w:id="58" w:author="Camp, Chris" w:date="2022-12-16T11:39:00Z"/>
                            <w:b/>
                            <w:bCs/>
                          </w:rPr>
                        </w:pPr>
                        <w:ins w:id="59" w:author="Camp, Chris" w:date="2022-12-16T11:39:00Z">
                          <w:r w:rsidRPr="00C32068">
                            <w:rPr>
                              <w:b/>
                              <w:bCs/>
                            </w:rPr>
                            <w:t>B</w:t>
                          </w:r>
                        </w:ins>
                      </w:p>
                    </w:txbxContent>
                  </v:textbox>
                  <w10:wrap anchory="page"/>
                </v:shape>
              </w:pict>
            </mc:Fallback>
          </mc:AlternateContent>
        </w:r>
        <w:r>
          <w:rPr>
            <w:noProof/>
            <w:szCs w:val="24"/>
          </w:rPr>
          <mc:AlternateContent>
            <mc:Choice Requires="wps">
              <w:drawing>
                <wp:anchor distT="0" distB="0" distL="114300" distR="114300" simplePos="0" relativeHeight="251660298" behindDoc="0" locked="0" layoutInCell="1" allowOverlap="1" wp14:anchorId="4241F6E7" wp14:editId="77A9DA66">
                  <wp:simplePos x="0" y="0"/>
                  <wp:positionH relativeFrom="column">
                    <wp:posOffset>-60007</wp:posOffset>
                  </wp:positionH>
                  <wp:positionV relativeFrom="page">
                    <wp:posOffset>860108</wp:posOffset>
                  </wp:positionV>
                  <wp:extent cx="311727" cy="304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34036A83" w14:textId="77777777" w:rsidR="005A16BD" w:rsidRPr="00C32068" w:rsidRDefault="005A16BD" w:rsidP="005A16BD">
                              <w:pPr>
                                <w:rPr>
                                  <w:ins w:id="60" w:author="Camp, Chris" w:date="2022-12-16T11:39:00Z"/>
                                  <w:b/>
                                  <w:bCs/>
                                </w:rPr>
                              </w:pPr>
                              <w:ins w:id="61" w:author="Camp, Chris" w:date="2022-12-16T11:39:00Z">
                                <w:r w:rsidRPr="00C32068">
                                  <w:rPr>
                                    <w:b/>
                                    <w:bC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F6E7" id="Text Box 17" o:spid="_x0000_s1027" type="#_x0000_t202" style="position:absolute;margin-left:-4.7pt;margin-top:67.75pt;width:24.55pt;height:24pt;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3vGwIAADM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" filled="f" stroked="f" strokeweight=".5pt">
                  <v:textbox>
                    <w:txbxContent>
                      <w:p w14:paraId="34036A83" w14:textId="77777777" w:rsidR="005A16BD" w:rsidRPr="00C32068" w:rsidRDefault="005A16BD" w:rsidP="005A16BD">
                        <w:pPr>
                          <w:rPr>
                            <w:ins w:id="62" w:author="Camp, Chris" w:date="2022-12-16T11:39:00Z"/>
                            <w:b/>
                            <w:bCs/>
                          </w:rPr>
                        </w:pPr>
                        <w:ins w:id="63" w:author="Camp, Chris" w:date="2022-12-16T11:39:00Z">
                          <w:r w:rsidRPr="00C32068">
                            <w:rPr>
                              <w:b/>
                              <w:bCs/>
                            </w:rPr>
                            <w:t>A</w:t>
                          </w:r>
                        </w:ins>
                      </w:p>
                    </w:txbxContent>
                  </v:textbox>
                  <w10:wrap anchory="page"/>
                </v:shape>
              </w:pict>
            </mc:Fallback>
          </mc:AlternateContent>
        </w:r>
        <w:r>
          <w:rPr>
            <w:noProof/>
            <w:szCs w:val="24"/>
          </w:rPr>
          <mc:AlternateContent>
            <mc:Choice Requires="wps">
              <w:drawing>
                <wp:anchor distT="0" distB="0" distL="114300" distR="114300" simplePos="0" relativeHeight="251662346" behindDoc="0" locked="0" layoutInCell="1" allowOverlap="1" wp14:anchorId="4A2C7D21" wp14:editId="27C9416B">
                  <wp:simplePos x="0" y="0"/>
                  <wp:positionH relativeFrom="margin">
                    <wp:posOffset>-61913</wp:posOffset>
                  </wp:positionH>
                  <wp:positionV relativeFrom="page">
                    <wp:posOffset>2000885</wp:posOffset>
                  </wp:positionV>
                  <wp:extent cx="311150" cy="304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11150" cy="304800"/>
                          </a:xfrm>
                          <a:prstGeom prst="rect">
                            <a:avLst/>
                          </a:prstGeom>
                          <a:noFill/>
                          <a:ln w="6350">
                            <a:noFill/>
                          </a:ln>
                        </wps:spPr>
                        <wps:txbx>
                          <w:txbxContent>
                            <w:p w14:paraId="39729E44" w14:textId="77777777" w:rsidR="005A16BD" w:rsidRPr="00C32068" w:rsidRDefault="005A16BD" w:rsidP="005A16BD">
                              <w:pPr>
                                <w:rPr>
                                  <w:ins w:id="64" w:author="Camp, Chris" w:date="2022-12-16T11:39:00Z"/>
                                  <w:b/>
                                  <w:bCs/>
                                </w:rPr>
                              </w:pPr>
                              <w:ins w:id="65" w:author="Camp, Chris" w:date="2022-12-16T11:39:00Z">
                                <w:r>
                                  <w:rPr>
                                    <w:b/>
                                    <w:bC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C7D21" id="Text Box 19" o:spid="_x0000_s1028" type="#_x0000_t202" style="position:absolute;margin-left:-4.9pt;margin-top:157.55pt;width:24.5pt;height:24pt;z-index:2516623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" filled="f" stroked="f" strokeweight=".5pt">
                  <v:textbox>
                    <w:txbxContent>
                      <w:p w14:paraId="39729E44" w14:textId="77777777" w:rsidR="005A16BD" w:rsidRPr="00C32068" w:rsidRDefault="005A16BD" w:rsidP="005A16BD">
                        <w:pPr>
                          <w:rPr>
                            <w:ins w:id="66" w:author="Camp, Chris" w:date="2022-12-16T11:39:00Z"/>
                            <w:b/>
                            <w:bCs/>
                          </w:rPr>
                        </w:pPr>
                        <w:ins w:id="67" w:author="Camp, Chris" w:date="2022-12-16T11:39:00Z">
                          <w:r>
                            <w:rPr>
                              <w:b/>
                              <w:bCs/>
                            </w:rPr>
                            <w:t>C</w:t>
                          </w:r>
                        </w:ins>
                      </w:p>
                    </w:txbxContent>
                  </v:textbox>
                  <w10:wrap anchorx="margin" anchory="page"/>
                </v:shape>
              </w:pict>
            </mc:Fallback>
          </mc:AlternateContent>
        </w:r>
        <w:r w:rsidR="00A7145E">
          <w:rPr>
            <w:noProof/>
            <w:sz w:val="24"/>
            <w:szCs w:val="24"/>
          </w:rPr>
          <mc:AlternateContent>
            <mc:Choice Requires="wpg">
              <w:drawing>
                <wp:inline distT="0" distB="0" distL="0" distR="0" wp14:anchorId="6EDF64F5" wp14:editId="0B3108F6">
                  <wp:extent cx="5626677" cy="3658985"/>
                  <wp:effectExtent l="19050" t="19050" r="12700" b="0"/>
                  <wp:docPr id="12" name="Group 12"/>
                  <wp:cNvGraphicFramePr/>
                  <a:graphic xmlns:a="http://schemas.openxmlformats.org/drawingml/2006/main">
                    <a:graphicData uri="http://schemas.microsoft.com/office/word/2010/wordprocessingGroup">
                      <wpg:wgp>
                        <wpg:cNvGrpSpPr/>
                        <wpg:grpSpPr>
                          <a:xfrm>
                            <a:off x="0" y="0"/>
                            <a:ext cx="5626677" cy="3658985"/>
                            <a:chOff x="19050" y="0"/>
                            <a:chExt cx="5824220" cy="3730567"/>
                          </a:xfrm>
                        </wpg:grpSpPr>
                        <wps:wsp>
                          <wps:cNvPr id="15" name="Text Box 15"/>
                          <wps:cNvSpPr txBox="1"/>
                          <wps:spPr>
                            <a:xfrm>
                              <a:off x="34924" y="3340677"/>
                              <a:ext cx="5534660" cy="389890"/>
                            </a:xfrm>
                            <a:prstGeom prst="rect">
                              <a:avLst/>
                            </a:prstGeom>
                            <a:solidFill>
                              <a:prstClr val="white"/>
                            </a:solidFill>
                            <a:ln>
                              <a:noFill/>
                            </a:ln>
                          </wps:spPr>
                          <wps:txbx>
                            <w:txbxContent>
                              <w:p w14:paraId="75C0B9C9" w14:textId="77777777" w:rsidR="00A7145E" w:rsidRPr="005B6F7B" w:rsidRDefault="00A7145E" w:rsidP="00A7145E">
                                <w:pPr>
                                  <w:pStyle w:val="Caption"/>
                                  <w:rPr>
                                    <w:ins w:id="68" w:author="Camp, Chris" w:date="2022-12-16T11:39:00Z"/>
                                    <w:i w:val="0"/>
                                    <w:iCs w:val="0"/>
                                    <w:noProof/>
                                    <w:color w:val="auto"/>
                                    <w:sz w:val="20"/>
                                    <w:szCs w:val="20"/>
                                  </w:rPr>
                                </w:pPr>
                                <w:ins w:id="69" w:author="Camp, Chris" w:date="2022-12-16T11:39:00Z">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 name="Group 16"/>
                          <wpg:cNvGrpSpPr/>
                          <wpg:grpSpPr>
                            <a:xfrm>
                              <a:off x="19050" y="0"/>
                              <a:ext cx="5824220" cy="3324225"/>
                              <a:chOff x="0" y="0"/>
                              <a:chExt cx="5824220" cy="3324225"/>
                            </a:xfrm>
                          </wpg:grpSpPr>
                          <pic:pic xmlns:pic="http://schemas.openxmlformats.org/drawingml/2006/picture">
                            <pic:nvPicPr>
                              <pic:cNvPr id="20" name="Picture 21" descr="A picture containing 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763" y="0"/>
                                <a:ext cx="2745740" cy="1023620"/>
                              </a:xfrm>
                              <a:prstGeom prst="rect">
                                <a:avLst/>
                              </a:prstGeom>
                              <a:ln>
                                <a:solidFill>
                                  <a:srgbClr val="505569"/>
                                </a:solidFill>
                              </a:ln>
                            </pic:spPr>
                          </pic:pic>
                          <pic:pic xmlns:pic="http://schemas.openxmlformats.org/drawingml/2006/picture">
                            <pic:nvPicPr>
                              <pic:cNvPr id="21" name="Picture 28" descr="Chart&#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71813" y="0"/>
                                <a:ext cx="2745740" cy="1023620"/>
                              </a:xfrm>
                              <a:prstGeom prst="rect">
                                <a:avLst/>
                              </a:prstGeom>
                              <a:ln>
                                <a:solidFill>
                                  <a:srgbClr val="00356B"/>
                                </a:solidFill>
                              </a:ln>
                            </pic:spPr>
                          </pic:pic>
                          <pic:pic xmlns:pic="http://schemas.openxmlformats.org/drawingml/2006/picture">
                            <pic:nvPicPr>
                              <pic:cNvPr id="23" name="Picture 23" descr="Chart&#10;&#10;Description automatically generated with medium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152525"/>
                                <a:ext cx="5824220" cy="2171700"/>
                              </a:xfrm>
                              <a:prstGeom prst="rect">
                                <a:avLst/>
                              </a:prstGeom>
                              <a:ln>
                                <a:solidFill>
                                  <a:srgbClr val="505569"/>
                                </a:solidFill>
                              </a:ln>
                            </pic:spPr>
                          </pic:pic>
                        </wpg:grpSp>
                      </wpg:wgp>
                    </a:graphicData>
                  </a:graphic>
                </wp:inline>
              </w:drawing>
            </mc:Choice>
            <mc:Fallback>
              <w:pict>
                <v:group w14:anchorId="6EDF64F5" id="Group 12" o:spid="_x0000_s1029" style="width:443.05pt;height:288.1pt;mso-position-horizontal-relative:char;mso-position-vertical-relative:line" coordorigin="190" coordsize="58242,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">
                  <v:shape id="Text Box 15" o:spid="_x0000_s1030" type="#_x0000_t202" style="position:absolute;left:349;top:33406;width:553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5C0B9C9" w14:textId="77777777" w:rsidR="00A7145E" w:rsidRPr="005B6F7B" w:rsidRDefault="00A7145E" w:rsidP="00A7145E">
                          <w:pPr>
                            <w:pStyle w:val="Caption"/>
                            <w:rPr>
                              <w:ins w:id="70" w:author="Camp, Chris" w:date="2022-12-16T11:39:00Z"/>
                              <w:i w:val="0"/>
                              <w:iCs w:val="0"/>
                              <w:noProof/>
                              <w:color w:val="auto"/>
                              <w:sz w:val="20"/>
                              <w:szCs w:val="20"/>
                            </w:rPr>
                          </w:pPr>
                          <w:ins w:id="71" w:author="Camp, Chris" w:date="2022-12-16T11:39:00Z">
                            <w:r w:rsidRPr="005B6F7B">
                              <w:rPr>
                                <w:b/>
                                <w:bCs/>
                                <w:i w:val="0"/>
                                <w:iCs w:val="0"/>
                                <w:color w:val="auto"/>
                              </w:rPr>
                              <w:t xml:space="preserve">Figure </w:t>
                            </w:r>
                            <w:r w:rsidRPr="005B6F7B">
                              <w:rPr>
                                <w:b/>
                                <w:bCs/>
                                <w:i w:val="0"/>
                                <w:iCs w:val="0"/>
                                <w:color w:val="auto"/>
                              </w:rPr>
                              <w:fldChar w:fldCharType="begin"/>
                            </w:r>
                            <w:r w:rsidRPr="005B6F7B">
                              <w:rPr>
                                <w:b/>
                                <w:bCs/>
                                <w:i w:val="0"/>
                                <w:iCs w:val="0"/>
                                <w:color w:val="auto"/>
                              </w:rPr>
                              <w:instrText xml:space="preserve"> SEQ Figure \* ARABIC </w:instrText>
                            </w:r>
                            <w:r w:rsidRPr="005B6F7B">
                              <w:rPr>
                                <w:b/>
                                <w:bCs/>
                                <w:i w:val="0"/>
                                <w:iCs w:val="0"/>
                                <w:color w:val="auto"/>
                              </w:rPr>
                              <w:fldChar w:fldCharType="separate"/>
                            </w:r>
                            <w:r w:rsidR="00630DAF">
                              <w:rPr>
                                <w:b/>
                                <w:bCs/>
                                <w:i w:val="0"/>
                                <w:iCs w:val="0"/>
                                <w:noProof/>
                                <w:color w:val="auto"/>
                              </w:rPr>
                              <w:t>1</w:t>
                            </w:r>
                            <w:r w:rsidRPr="005B6F7B">
                              <w:rPr>
                                <w:b/>
                                <w:bCs/>
                                <w:i w:val="0"/>
                                <w:iCs w:val="0"/>
                                <w:color w:val="auto"/>
                              </w:rPr>
                              <w:fldChar w:fldCharType="end"/>
                            </w:r>
                            <w:r w:rsidRPr="005B6F7B">
                              <w:rPr>
                                <w:i w:val="0"/>
                                <w:iCs w:val="0"/>
                                <w:color w:val="auto"/>
                              </w:rPr>
                              <w:t xml:space="preserve">: Mean edge-level ICC values for MDD </w:t>
                            </w:r>
                            <w:r>
                              <w:rPr>
                                <w:i w:val="0"/>
                                <w:iCs w:val="0"/>
                                <w:color w:val="auto"/>
                              </w:rPr>
                              <w:t xml:space="preserve">(A) </w:t>
                            </w:r>
                            <w:r w:rsidRPr="005B6F7B">
                              <w:rPr>
                                <w:i w:val="0"/>
                                <w:iCs w:val="0"/>
                                <w:color w:val="auto"/>
                              </w:rPr>
                              <w:t>and HV</w:t>
                            </w:r>
                            <w:r>
                              <w:rPr>
                                <w:i w:val="0"/>
                                <w:iCs w:val="0"/>
                                <w:color w:val="auto"/>
                              </w:rPr>
                              <w:t xml:space="preserve"> (B)</w:t>
                            </w:r>
                            <w:r w:rsidRPr="005B6F7B">
                              <w:rPr>
                                <w:i w:val="0"/>
                                <w:iCs w:val="0"/>
                                <w:color w:val="auto"/>
                              </w:rPr>
                              <w:t xml:space="preserve">, and mean </w:t>
                            </w:r>
                            <w:r>
                              <w:rPr>
                                <w:i w:val="0"/>
                                <w:iCs w:val="0"/>
                                <w:color w:val="auto"/>
                              </w:rPr>
                              <w:t>contrast MDD - HV (C)</w:t>
                            </w:r>
                            <w:r w:rsidRPr="005B6F7B">
                              <w:rPr>
                                <w:i w:val="0"/>
                                <w:iCs w:val="0"/>
                                <w:color w:val="auto"/>
                              </w:rPr>
                              <w:t>.</w:t>
                            </w:r>
                            <w:r w:rsidR="0076023A">
                              <w:rPr>
                                <w:i w:val="0"/>
                                <w:iCs w:val="0"/>
                                <w:color w:val="auto"/>
                              </w:rPr>
                              <w:t xml:space="preserve"> </w:t>
                            </w:r>
                            <w:r w:rsidR="00706A21">
                              <w:rPr>
                                <w:i w:val="0"/>
                                <w:iCs w:val="0"/>
                                <w:color w:val="auto"/>
                              </w:rPr>
                              <w:t>Edge values averaged by ROI.</w:t>
                            </w:r>
                          </w:ins>
                        </w:p>
                      </w:txbxContent>
                    </v:textbox>
                  </v:shape>
                  <v:group id="Group 16" o:spid="_x0000_s1031" style="position:absolute;left:190;width:58242;height:33242" coordsize="58242,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alt="A picture containing chart&#10;&#10;Description automatically generated" style="position:absolute;left:47;width:2745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" stroked="t" strokecolor="#505569">
                      <v:imagedata r:id="rId16" o:title="A picture containing chart&#10;&#10;Description automatically generated"/>
                      <v:path arrowok="t"/>
                    </v:shape>
                    <v:shape id="Picture 28" o:spid="_x0000_s1033" type="#_x0000_t75" alt="Chart&#10;&#10;Description automatically generated with medium confidence" style="position:absolute;left:30718;width:2745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" stroked="t" strokecolor="#00356b">
                      <v:imagedata r:id="rId17" o:title="Chart&#10;&#10;Description automatically generated with medium confidence"/>
                      <v:path arrowok="t"/>
                    </v:shape>
                    <v:shape id="Picture 23" o:spid="_x0000_s1034" type="#_x0000_t75" alt="Chart&#10;&#10;Description automatically generated with medium confidence" style="position:absolute;top:11525;width:582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" stroked="t" strokecolor="#505569">
                      <v:imagedata r:id="rId18" o:title="Chart&#10;&#10;Description automatically generated with medium confidence"/>
                      <v:path arrowok="t"/>
                    </v:shape>
                  </v:group>
                  <w10:anchorlock/>
                </v:group>
              </w:pict>
            </mc:Fallback>
          </mc:AlternateContent>
        </w:r>
      </w:ins>
      <w:del w:id="72" w:author="Camp, Chris" w:date="2022-12-16T11:39:00Z">
        <w:r w:rsidR="00A7145E">
          <w:rPr>
            <w:noProof/>
            <w:sz w:val="24"/>
            <w:szCs w:val="24"/>
          </w:rPr>
          <mc:AlternateContent>
            <mc:Choice Requires="wpg">
              <w:drawing>
                <wp:inline distT="0" distB="0" distL="0" distR="0" wp14:anchorId="03006668" wp14:editId="2144F9D8">
                  <wp:extent cx="5626677" cy="3658985"/>
                  <wp:effectExtent l="19050" t="19050" r="12700" b="0"/>
                  <wp:docPr id="6" name="Group 6"/>
                  <wp:cNvGraphicFramePr/>
                  <a:graphic xmlns:a="http://schemas.openxmlformats.org/drawingml/2006/main">
                    <a:graphicData uri="http://schemas.microsoft.com/office/word/2010/wordprocessingGroup">
                      <wpg:wgp>
                        <wpg:cNvGrpSpPr/>
                        <wpg:grpSpPr>
                          <a:xfrm>
                            <a:off x="0" y="0"/>
                            <a:ext cx="5626677" cy="3658985"/>
                            <a:chOff x="19050" y="0"/>
                            <a:chExt cx="5824220" cy="3730567"/>
                          </a:xfrm>
                        </wpg:grpSpPr>
                        <wps:wsp>
                          <wps:cNvPr id="1" name="Text Box 1"/>
                          <wps:cNvSpPr txBox="1"/>
                          <wps:spPr>
                            <a:xfrm>
                              <a:off x="34924" y="3340677"/>
                              <a:ext cx="5534660" cy="389890"/>
                            </a:xfrm>
                            <a:prstGeom prst="rect">
                              <a:avLst/>
                            </a:prstGeom>
                            <a:solidFill>
                              <a:prstClr val="white"/>
                            </a:solidFill>
                            <a:ln>
                              <a:noFill/>
                            </a:ln>
                          </wps:spPr>
                          <wps:txbx>
                            <w:txbxContent>
                              <w:p w14:paraId="6E4054C5" w14:textId="1E5EDE6E" w:rsidR="00A7145E" w:rsidRPr="005B6F7B" w:rsidRDefault="00A7145E" w:rsidP="00A7145E">
                                <w:pPr>
                                  <w:pStyle w:val="Caption"/>
                                  <w:rPr>
                                    <w:del w:id="73" w:author="Camp, Chris" w:date="2022-12-16T11:39:00Z"/>
                                    <w:i w:val="0"/>
                                    <w:iCs w:val="0"/>
                                    <w:noProof/>
                                    <w:color w:val="auto"/>
                                    <w:sz w:val="20"/>
                                    <w:szCs w:val="20"/>
                                  </w:rPr>
                                </w:pPr>
                                <w:del w:id="74" w:author="Camp, Chris" w:date="2022-12-16T11:39:00Z">
                                  <w:r w:rsidRPr="005B6F7B">
                                    <w:rPr>
                                      <w:b/>
                                      <w:bCs/>
                                      <w:i w:val="0"/>
                                      <w:iCs w:val="0"/>
                                      <w:color w:val="auto"/>
                                    </w:rPr>
                                    <w:delText xml:space="preserve">Figure </w:delText>
                                  </w:r>
                                  <w:r w:rsidRPr="005B6F7B">
                                    <w:rPr>
                                      <w:b/>
                                      <w:bCs/>
                                      <w:i w:val="0"/>
                                      <w:iCs w:val="0"/>
                                      <w:color w:val="auto"/>
                                    </w:rPr>
                                    <w:fldChar w:fldCharType="begin"/>
                                  </w:r>
                                  <w:r w:rsidRPr="005B6F7B">
                                    <w:rPr>
                                      <w:b/>
                                      <w:bCs/>
                                      <w:i w:val="0"/>
                                      <w:iCs w:val="0"/>
                                      <w:color w:val="auto"/>
                                    </w:rPr>
                                    <w:delInstrText xml:space="preserve"> SEQ Figure \* ARABIC </w:delInstrText>
                                  </w:r>
                                  <w:r w:rsidRPr="005B6F7B">
                                    <w:rPr>
                                      <w:b/>
                                      <w:bCs/>
                                      <w:i w:val="0"/>
                                      <w:iCs w:val="0"/>
                                      <w:color w:val="auto"/>
                                    </w:rPr>
                                    <w:fldChar w:fldCharType="separate"/>
                                  </w:r>
                                  <w:r w:rsidR="00630DAF">
                                    <w:rPr>
                                      <w:b/>
                                      <w:bCs/>
                                      <w:i w:val="0"/>
                                      <w:iCs w:val="0"/>
                                      <w:noProof/>
                                      <w:color w:val="auto"/>
                                    </w:rPr>
                                    <w:delText>1</w:delText>
                                  </w:r>
                                  <w:r w:rsidRPr="005B6F7B">
                                    <w:rPr>
                                      <w:b/>
                                      <w:bCs/>
                                      <w:i w:val="0"/>
                                      <w:iCs w:val="0"/>
                                      <w:color w:val="auto"/>
                                    </w:rPr>
                                    <w:fldChar w:fldCharType="end"/>
                                  </w:r>
                                  <w:r w:rsidRPr="005B6F7B">
                                    <w:rPr>
                                      <w:i w:val="0"/>
                                      <w:iCs w:val="0"/>
                                      <w:color w:val="auto"/>
                                    </w:rPr>
                                    <w:delText xml:space="preserve">: Mean edge-level ICC values for MDD </w:delText>
                                  </w:r>
                                  <w:r>
                                    <w:rPr>
                                      <w:i w:val="0"/>
                                      <w:iCs w:val="0"/>
                                      <w:color w:val="auto"/>
                                    </w:rPr>
                                    <w:delText xml:space="preserve">(A) </w:delText>
                                  </w:r>
                                  <w:r w:rsidRPr="005B6F7B">
                                    <w:rPr>
                                      <w:i w:val="0"/>
                                      <w:iCs w:val="0"/>
                                      <w:color w:val="auto"/>
                                    </w:rPr>
                                    <w:delText>and HV</w:delText>
                                  </w:r>
                                  <w:r>
                                    <w:rPr>
                                      <w:i w:val="0"/>
                                      <w:iCs w:val="0"/>
                                      <w:color w:val="auto"/>
                                    </w:rPr>
                                    <w:delText xml:space="preserve"> (B)</w:delText>
                                  </w:r>
                                  <w:r w:rsidRPr="005B6F7B">
                                    <w:rPr>
                                      <w:i w:val="0"/>
                                      <w:iCs w:val="0"/>
                                      <w:color w:val="auto"/>
                                    </w:rPr>
                                    <w:delText xml:space="preserve">, and mean </w:delText>
                                  </w:r>
                                  <w:r>
                                    <w:rPr>
                                      <w:i w:val="0"/>
                                      <w:iCs w:val="0"/>
                                      <w:color w:val="auto"/>
                                    </w:rPr>
                                    <w:delText>contrast MDD - HV (C)</w:delText>
                                  </w:r>
                                  <w:r w:rsidRPr="005B6F7B">
                                    <w:rPr>
                                      <w:i w:val="0"/>
                                      <w:iCs w:val="0"/>
                                      <w:color w:val="auto"/>
                                    </w:rPr>
                                    <w:delText>.</w:delText>
                                  </w:r>
                                  <w:r w:rsidR="0076023A">
                                    <w:rPr>
                                      <w:i w:val="0"/>
                                      <w:iCs w:val="0"/>
                                      <w:color w:val="auto"/>
                                    </w:rPr>
                                    <w:delText xml:space="preserve"> </w:delText>
                                  </w:r>
                                  <w:r w:rsidR="00706A21">
                                    <w:rPr>
                                      <w:i w:val="0"/>
                                      <w:iCs w:val="0"/>
                                      <w:color w:val="auto"/>
                                    </w:rPr>
                                    <w:delText>Edge values averaged by ROI.</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 name="Group 5"/>
                          <wpg:cNvGrpSpPr/>
                          <wpg:grpSpPr>
                            <a:xfrm>
                              <a:off x="19050" y="0"/>
                              <a:ext cx="5824220" cy="3324225"/>
                              <a:chOff x="0" y="0"/>
                              <a:chExt cx="5824220" cy="3324225"/>
                            </a:xfrm>
                          </wpg:grpSpPr>
                          <pic:pic xmlns:pic="http://schemas.openxmlformats.org/drawingml/2006/picture">
                            <pic:nvPicPr>
                              <pic:cNvPr id="22" name="Picture 21" descr="A picture containing chart&#10;&#10;Description automatically generated">
                                <a:extLst>
                                  <a:ext uri="{FF2B5EF4-FFF2-40B4-BE49-F238E27FC236}">
                                    <a16:creationId xmlns:a16="http://schemas.microsoft.com/office/drawing/2014/main" id="{B13AB603-182E-47A1-A38B-C51A316D58F0}"/>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763" y="0"/>
                                <a:ext cx="2745740" cy="1023620"/>
                              </a:xfrm>
                              <a:prstGeom prst="rect">
                                <a:avLst/>
                              </a:prstGeom>
                              <a:ln>
                                <a:solidFill>
                                  <a:srgbClr val="505569"/>
                                </a:solidFill>
                              </a:ln>
                            </pic:spPr>
                          </pic:pic>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B54CD940-A18A-42E5-93BE-EA7E31F494D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71813" y="0"/>
                                <a:ext cx="2745740" cy="1023620"/>
                              </a:xfrm>
                              <a:prstGeom prst="rect">
                                <a:avLst/>
                              </a:prstGeom>
                              <a:ln>
                                <a:solidFill>
                                  <a:srgbClr val="00356B"/>
                                </a:solidFill>
                              </a:ln>
                            </pic:spPr>
                          </pic:pic>
                          <pic:pic xmlns:pic="http://schemas.openxmlformats.org/drawingml/2006/picture">
                            <pic:nvPicPr>
                              <pic:cNvPr id="3"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152525"/>
                                <a:ext cx="5824220" cy="2171700"/>
                              </a:xfrm>
                              <a:prstGeom prst="rect">
                                <a:avLst/>
                              </a:prstGeom>
                              <a:ln>
                                <a:solidFill>
                                  <a:srgbClr val="505569"/>
                                </a:solidFill>
                              </a:ln>
                            </pic:spPr>
                          </pic:pic>
                        </wpg:grpSp>
                      </wpg:wgp>
                    </a:graphicData>
                  </a:graphic>
                </wp:inline>
              </w:drawing>
            </mc:Choice>
            <mc:Fallback>
              <w:pict>
                <v:group w14:anchorId="03006668" id="Group 6" o:spid="_x0000_s1035" style="width:443.05pt;height:288.1pt;mso-position-horizontal-relative:char;mso-position-vertical-relative:line" coordorigin="190" coordsize="58242,3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">
                  <v:shape id="Text Box 1" o:spid="_x0000_s1036" type="#_x0000_t202" style="position:absolute;left:349;top:33406;width:553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6E4054C5" w14:textId="1E5EDE6E" w:rsidR="00A7145E" w:rsidRPr="005B6F7B" w:rsidRDefault="00A7145E" w:rsidP="00A7145E">
                          <w:pPr>
                            <w:pStyle w:val="Caption"/>
                            <w:rPr>
                              <w:del w:id="75" w:author="Camp, Chris" w:date="2022-12-16T11:39:00Z"/>
                              <w:i w:val="0"/>
                              <w:iCs w:val="0"/>
                              <w:noProof/>
                              <w:color w:val="auto"/>
                              <w:sz w:val="20"/>
                              <w:szCs w:val="20"/>
                            </w:rPr>
                          </w:pPr>
                          <w:del w:id="76" w:author="Camp, Chris" w:date="2022-12-16T11:39:00Z">
                            <w:r w:rsidRPr="005B6F7B">
                              <w:rPr>
                                <w:b/>
                                <w:bCs/>
                                <w:i w:val="0"/>
                                <w:iCs w:val="0"/>
                                <w:color w:val="auto"/>
                              </w:rPr>
                              <w:delText xml:space="preserve">Figure </w:delText>
                            </w:r>
                            <w:r w:rsidRPr="005B6F7B">
                              <w:rPr>
                                <w:b/>
                                <w:bCs/>
                                <w:i w:val="0"/>
                                <w:iCs w:val="0"/>
                                <w:color w:val="auto"/>
                              </w:rPr>
                              <w:fldChar w:fldCharType="begin"/>
                            </w:r>
                            <w:r w:rsidRPr="005B6F7B">
                              <w:rPr>
                                <w:b/>
                                <w:bCs/>
                                <w:i w:val="0"/>
                                <w:iCs w:val="0"/>
                                <w:color w:val="auto"/>
                              </w:rPr>
                              <w:delInstrText xml:space="preserve"> SEQ Figure \* ARABIC </w:delInstrText>
                            </w:r>
                            <w:r w:rsidRPr="005B6F7B">
                              <w:rPr>
                                <w:b/>
                                <w:bCs/>
                                <w:i w:val="0"/>
                                <w:iCs w:val="0"/>
                                <w:color w:val="auto"/>
                              </w:rPr>
                              <w:fldChar w:fldCharType="separate"/>
                            </w:r>
                            <w:r w:rsidR="00630DAF">
                              <w:rPr>
                                <w:b/>
                                <w:bCs/>
                                <w:i w:val="0"/>
                                <w:iCs w:val="0"/>
                                <w:noProof/>
                                <w:color w:val="auto"/>
                              </w:rPr>
                              <w:delText>1</w:delText>
                            </w:r>
                            <w:r w:rsidRPr="005B6F7B">
                              <w:rPr>
                                <w:b/>
                                <w:bCs/>
                                <w:i w:val="0"/>
                                <w:iCs w:val="0"/>
                                <w:color w:val="auto"/>
                              </w:rPr>
                              <w:fldChar w:fldCharType="end"/>
                            </w:r>
                            <w:r w:rsidRPr="005B6F7B">
                              <w:rPr>
                                <w:i w:val="0"/>
                                <w:iCs w:val="0"/>
                                <w:color w:val="auto"/>
                              </w:rPr>
                              <w:delText xml:space="preserve">: Mean edge-level ICC values for MDD </w:delText>
                            </w:r>
                            <w:r>
                              <w:rPr>
                                <w:i w:val="0"/>
                                <w:iCs w:val="0"/>
                                <w:color w:val="auto"/>
                              </w:rPr>
                              <w:delText xml:space="preserve">(A) </w:delText>
                            </w:r>
                            <w:r w:rsidRPr="005B6F7B">
                              <w:rPr>
                                <w:i w:val="0"/>
                                <w:iCs w:val="0"/>
                                <w:color w:val="auto"/>
                              </w:rPr>
                              <w:delText>and HV</w:delText>
                            </w:r>
                            <w:r>
                              <w:rPr>
                                <w:i w:val="0"/>
                                <w:iCs w:val="0"/>
                                <w:color w:val="auto"/>
                              </w:rPr>
                              <w:delText xml:space="preserve"> (B)</w:delText>
                            </w:r>
                            <w:r w:rsidRPr="005B6F7B">
                              <w:rPr>
                                <w:i w:val="0"/>
                                <w:iCs w:val="0"/>
                                <w:color w:val="auto"/>
                              </w:rPr>
                              <w:delText xml:space="preserve">, and mean </w:delText>
                            </w:r>
                            <w:r>
                              <w:rPr>
                                <w:i w:val="0"/>
                                <w:iCs w:val="0"/>
                                <w:color w:val="auto"/>
                              </w:rPr>
                              <w:delText>contrast MDD - HV (C)</w:delText>
                            </w:r>
                            <w:r w:rsidRPr="005B6F7B">
                              <w:rPr>
                                <w:i w:val="0"/>
                                <w:iCs w:val="0"/>
                                <w:color w:val="auto"/>
                              </w:rPr>
                              <w:delText>.</w:delText>
                            </w:r>
                            <w:r w:rsidR="0076023A">
                              <w:rPr>
                                <w:i w:val="0"/>
                                <w:iCs w:val="0"/>
                                <w:color w:val="auto"/>
                              </w:rPr>
                              <w:delText xml:space="preserve"> </w:delText>
                            </w:r>
                            <w:r w:rsidR="00706A21">
                              <w:rPr>
                                <w:i w:val="0"/>
                                <w:iCs w:val="0"/>
                                <w:color w:val="auto"/>
                              </w:rPr>
                              <w:delText>Edge values averaged by ROI.</w:delText>
                            </w:r>
                          </w:del>
                        </w:p>
                      </w:txbxContent>
                    </v:textbox>
                  </v:shape>
                  <v:group id="Group 5" o:spid="_x0000_s1037" style="position:absolute;left:190;width:58242;height:33242" coordsize="58242,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1" o:spid="_x0000_s1038" type="#_x0000_t75" alt="A picture containing chart&#10;&#10;Description automatically generated" style="position:absolute;left:47;width:27458;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" stroked="t" strokecolor="#505569">
                      <v:imagedata r:id="rId16" o:title="A picture containing chart&#10;&#10;Description automatically generated"/>
                      <v:path arrowok="t"/>
                    </v:shape>
                    <v:shape id="Picture 28" o:spid="_x0000_s1039" type="#_x0000_t75" alt="Chart&#10;&#10;Description automatically generated with medium confidence" style="position:absolute;left:30718;width:2745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" stroked="t" strokecolor="#00356b">
                      <v:imagedata r:id="rId17" o:title="Chart&#10;&#10;Description automatically generated with medium confidence"/>
                      <v:path arrowok="t"/>
                    </v:shape>
                    <v:shape id="Picture 23" o:spid="_x0000_s1040" type="#_x0000_t75" alt="Chart&#10;&#10;Description automatically generated with medium confidence" style="position:absolute;top:11525;width:582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" stroked="t" strokecolor="#505569">
                      <v:imagedata r:id="rId18" o:title="Chart&#10;&#10;Description automatically generated with medium confidence"/>
                      <v:path arrowok="t"/>
                    </v:shape>
                  </v:group>
                  <w10:anchorlock/>
                </v:group>
              </w:pict>
            </mc:Fallback>
          </mc:AlternateContent>
        </w:r>
      </w:del>
      <w:r w:rsidR="00893456">
        <w:rPr>
          <w:noProof/>
        </w:rPr>
        <w:drawing>
          <wp:anchor distT="0" distB="0" distL="114300" distR="114300" simplePos="0" relativeHeight="251655168" behindDoc="0" locked="0" layoutInCell="1" allowOverlap="1" wp14:anchorId="28F0A738" wp14:editId="3CD2E108">
            <wp:simplePos x="0" y="0"/>
            <wp:positionH relativeFrom="column">
              <wp:posOffset>11506200</wp:posOffset>
            </wp:positionH>
            <wp:positionV relativeFrom="paragraph">
              <wp:posOffset>1711960</wp:posOffset>
            </wp:positionV>
            <wp:extent cx="2746149" cy="1023938"/>
            <wp:effectExtent l="19050" t="19050" r="16510" b="24130"/>
            <wp:wrapNone/>
            <wp:docPr id="24" name="Picture 23" descr="Chart&#10;&#10;Description automatically generated with medium confidence">
              <a:extLst xmlns:a="http://schemas.openxmlformats.org/drawingml/2006/main">
                <a:ext uri="{FF2B5EF4-FFF2-40B4-BE49-F238E27FC236}">
                  <a16:creationId xmlns:a16="http://schemas.microsoft.com/office/drawing/2014/main" id="{CCB983FE-33CD-45C2-9461-13798AB3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hart&#10;&#10;Description automatically generated with medium confidence">
                      <a:extLst>
                        <a:ext uri="{FF2B5EF4-FFF2-40B4-BE49-F238E27FC236}">
                          <a16:creationId xmlns:a16="http://schemas.microsoft.com/office/drawing/2014/main" id="{CCB983FE-33CD-45C2-9461-13798AB3C94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46149" cy="1023938"/>
                    </a:xfrm>
                    <a:prstGeom prst="rect">
                      <a:avLst/>
                    </a:prstGeom>
                    <a:ln>
                      <a:solidFill>
                        <a:srgbClr val="505569"/>
                      </a:solidFill>
                    </a:ln>
                  </pic:spPr>
                </pic:pic>
              </a:graphicData>
            </a:graphic>
            <wp14:sizeRelH relativeFrom="margin">
              <wp14:pctWidth>0</wp14:pctWidth>
            </wp14:sizeRelH>
            <wp14:sizeRelV relativeFrom="margin">
              <wp14:pctHeight>0</wp14:pctHeight>
            </wp14:sizeRelV>
          </wp:anchor>
        </w:drawing>
      </w:r>
    </w:p>
    <w:p w14:paraId="33CA4910" w14:textId="0EF78233" w:rsidR="00A7145E" w:rsidRDefault="00A7145E" w:rsidP="000B5589">
      <w:pPr>
        <w:pStyle w:val="Heading2"/>
        <w:ind w:left="0"/>
        <w:rPr>
          <w:rFonts w:ascii="Times New Roman" w:hAnsi="Times New Roman" w:cs="Times New Roman"/>
          <w:spacing w:val="-2"/>
          <w:sz w:val="24"/>
          <w:szCs w:val="24"/>
        </w:rPr>
      </w:pPr>
    </w:p>
    <w:p w14:paraId="34668BAF" w14:textId="22D6DDE6" w:rsidR="00893456" w:rsidRPr="001F45E9" w:rsidRDefault="00893456" w:rsidP="000B5589">
      <w:pPr>
        <w:pStyle w:val="Heading2"/>
        <w:ind w:left="0"/>
        <w:rPr>
          <w:rFonts w:ascii="Times New Roman" w:hAnsi="Times New Roman" w:cs="Times New Roman"/>
          <w:sz w:val="24"/>
          <w:szCs w:val="24"/>
        </w:rPr>
      </w:pPr>
      <w:r w:rsidRPr="001F45E9">
        <w:rPr>
          <w:rFonts w:ascii="Times New Roman" w:hAnsi="Times New Roman" w:cs="Times New Roman"/>
          <w:spacing w:val="-2"/>
          <w:sz w:val="24"/>
          <w:szCs w:val="24"/>
        </w:rPr>
        <w:t>Multivariate</w:t>
      </w:r>
      <w:r w:rsidRPr="001F45E9">
        <w:rPr>
          <w:rFonts w:ascii="Times New Roman" w:hAnsi="Times New Roman" w:cs="Times New Roman"/>
          <w:spacing w:val="7"/>
          <w:sz w:val="24"/>
          <w:szCs w:val="24"/>
        </w:rPr>
        <w:t xml:space="preserve"> </w:t>
      </w:r>
      <w:r w:rsidR="008A67E8">
        <w:rPr>
          <w:rFonts w:ascii="Times New Roman" w:hAnsi="Times New Roman" w:cs="Times New Roman"/>
          <w:spacing w:val="-2"/>
          <w:sz w:val="24"/>
          <w:szCs w:val="24"/>
        </w:rPr>
        <w:t>r</w:t>
      </w:r>
      <w:r w:rsidRPr="001F45E9">
        <w:rPr>
          <w:rFonts w:ascii="Times New Roman" w:hAnsi="Times New Roman" w:cs="Times New Roman"/>
          <w:spacing w:val="-2"/>
          <w:sz w:val="24"/>
          <w:szCs w:val="24"/>
        </w:rPr>
        <w:t>eliability</w:t>
      </w:r>
    </w:p>
    <w:p w14:paraId="5D098C7E" w14:textId="2E29F037" w:rsidR="00893456" w:rsidRDefault="000B5589" w:rsidP="000B5589">
      <w:pPr>
        <w:pStyle w:val="BodyText"/>
        <w:spacing w:line="249" w:lineRule="auto"/>
        <w:rPr>
          <w:spacing w:val="-2"/>
          <w:sz w:val="24"/>
          <w:szCs w:val="24"/>
        </w:rPr>
      </w:pPr>
      <w:r>
        <w:rPr>
          <w:w w:val="95"/>
          <w:sz w:val="24"/>
          <w:szCs w:val="24"/>
        </w:rPr>
        <w:t xml:space="preserve">Multivariate </w:t>
      </w:r>
      <w:r w:rsidR="00AD299E">
        <w:rPr>
          <w:w w:val="95"/>
          <w:sz w:val="24"/>
          <w:szCs w:val="24"/>
        </w:rPr>
        <w:t>features of functional connectivity in both groups were reliable</w:t>
      </w:r>
      <w:r w:rsidR="00893456">
        <w:rPr>
          <w:w w:val="95"/>
          <w:sz w:val="24"/>
          <w:szCs w:val="24"/>
        </w:rPr>
        <w:t xml:space="preserve"> [Fig. 2]</w:t>
      </w:r>
      <w:r w:rsidR="00893456" w:rsidRPr="001F45E9">
        <w:rPr>
          <w:w w:val="95"/>
          <w:sz w:val="24"/>
          <w:szCs w:val="24"/>
        </w:rPr>
        <w:t>.</w:t>
      </w:r>
      <w:r w:rsidR="00893456" w:rsidRPr="001F45E9">
        <w:rPr>
          <w:spacing w:val="33"/>
          <w:sz w:val="24"/>
          <w:szCs w:val="24"/>
        </w:rPr>
        <w:t xml:space="preserve"> </w:t>
      </w:r>
      <w:r w:rsidR="00893456" w:rsidRPr="001F45E9">
        <w:rPr>
          <w:w w:val="95"/>
          <w:sz w:val="24"/>
          <w:szCs w:val="24"/>
        </w:rPr>
        <w:t xml:space="preserve">Fingerprinting values were </w:t>
      </w:r>
      <w:r w:rsidR="00893456" w:rsidRPr="001F45E9">
        <w:rPr>
          <w:spacing w:val="-2"/>
          <w:sz w:val="24"/>
          <w:szCs w:val="24"/>
        </w:rPr>
        <w:t>greater</w:t>
      </w:r>
      <w:r w:rsidR="00893456" w:rsidRPr="001F45E9">
        <w:rPr>
          <w:spacing w:val="-3"/>
          <w:sz w:val="24"/>
          <w:szCs w:val="24"/>
        </w:rPr>
        <w:t xml:space="preserve"> </w:t>
      </w:r>
      <w:r w:rsidR="00893456" w:rsidRPr="001F45E9">
        <w:rPr>
          <w:spacing w:val="-2"/>
          <w:sz w:val="24"/>
          <w:szCs w:val="24"/>
        </w:rPr>
        <w:t>than</w:t>
      </w:r>
      <w:r w:rsidR="00893456" w:rsidRPr="001F45E9">
        <w:rPr>
          <w:spacing w:val="-3"/>
          <w:sz w:val="24"/>
          <w:szCs w:val="24"/>
        </w:rPr>
        <w:t xml:space="preserve"> </w:t>
      </w:r>
      <w:r w:rsidR="00893456" w:rsidRPr="001F45E9">
        <w:rPr>
          <w:spacing w:val="-2"/>
          <w:sz w:val="24"/>
          <w:szCs w:val="24"/>
        </w:rPr>
        <w:t>chance</w:t>
      </w:r>
      <w:r w:rsidR="00893456" w:rsidRPr="001F45E9">
        <w:rPr>
          <w:spacing w:val="-3"/>
          <w:sz w:val="24"/>
          <w:szCs w:val="24"/>
        </w:rPr>
        <w:t xml:space="preserve"> </w:t>
      </w:r>
      <w:r w:rsidR="00893456">
        <w:rPr>
          <w:spacing w:val="-3"/>
          <w:sz w:val="24"/>
          <w:szCs w:val="24"/>
        </w:rPr>
        <w:t xml:space="preserve">as estimated by a </w:t>
      </w:r>
      <w:r w:rsidR="00893456" w:rsidRPr="001F45E9">
        <w:rPr>
          <w:spacing w:val="-2"/>
          <w:sz w:val="24"/>
          <w:szCs w:val="24"/>
        </w:rPr>
        <w:t>Poisson</w:t>
      </w:r>
      <w:r w:rsidR="00893456" w:rsidRPr="001F45E9">
        <w:rPr>
          <w:spacing w:val="-3"/>
          <w:sz w:val="24"/>
          <w:szCs w:val="24"/>
        </w:rPr>
        <w:t xml:space="preserve"> </w:t>
      </w:r>
      <w:r w:rsidR="00893456" w:rsidRPr="001F45E9">
        <w:rPr>
          <w:spacing w:val="-2"/>
          <w:sz w:val="24"/>
          <w:szCs w:val="24"/>
        </w:rPr>
        <w:t>(1)</w:t>
      </w:r>
      <w:r w:rsidR="00893456">
        <w:rPr>
          <w:spacing w:val="-2"/>
          <w:sz w:val="24"/>
          <w:szCs w:val="24"/>
        </w:rPr>
        <w:t xml:space="preserve"> distribution </w:t>
      </w:r>
      <w:r w:rsidR="00F659B5">
        <w:rPr>
          <w:sz w:val="24"/>
          <w:szCs w:val="24"/>
        </w:rPr>
        <w:t>(FI</w:t>
      </w:r>
      <w:r w:rsidR="00F659B5">
        <w:rPr>
          <w:sz w:val="24"/>
          <w:szCs w:val="24"/>
          <w:vertAlign w:val="subscript"/>
        </w:rPr>
        <w:t>MDD</w:t>
      </w:r>
      <w:r w:rsidR="00F659B5">
        <w:rPr>
          <w:sz w:val="24"/>
          <w:szCs w:val="24"/>
        </w:rPr>
        <w:t xml:space="preserve"> = 0.45</w:t>
      </w:r>
      <w:ins w:id="77" w:author="Camp, Chris" w:date="2022-12-16T11:39:00Z">
        <w:r w:rsidR="002171F8">
          <w:rPr>
            <w:sz w:val="24"/>
            <w:szCs w:val="24"/>
          </w:rPr>
          <w:t xml:space="preserve">, 95% </w:t>
        </w:r>
        <w:r w:rsidR="002171F8">
          <w:rPr>
            <w:sz w:val="24"/>
            <w:szCs w:val="24"/>
          </w:rPr>
          <w:lastRenderedPageBreak/>
          <w:t>CI=0.41–0.51</w:t>
        </w:r>
      </w:ins>
      <w:r w:rsidR="00F659B5">
        <w:rPr>
          <w:sz w:val="24"/>
          <w:szCs w:val="24"/>
        </w:rPr>
        <w:t>;</w:t>
      </w:r>
      <w:r w:rsidR="00272BB7" w:rsidRPr="00272BB7">
        <w:rPr>
          <w:sz w:val="24"/>
          <w:szCs w:val="24"/>
        </w:rPr>
        <w:t xml:space="preserve"> </w:t>
      </w:r>
      <w:r w:rsidR="00272BB7">
        <w:rPr>
          <w:sz w:val="24"/>
          <w:szCs w:val="24"/>
        </w:rPr>
        <w:t>FI</w:t>
      </w:r>
      <w:r w:rsidR="00272BB7">
        <w:rPr>
          <w:sz w:val="24"/>
          <w:szCs w:val="24"/>
          <w:vertAlign w:val="subscript"/>
        </w:rPr>
        <w:t>HV</w:t>
      </w:r>
      <w:r w:rsidR="00272BB7">
        <w:rPr>
          <w:sz w:val="24"/>
          <w:szCs w:val="24"/>
        </w:rPr>
        <w:t xml:space="preserve"> = 0.53</w:t>
      </w:r>
      <w:ins w:id="78" w:author="Camp, Chris" w:date="2022-12-16T11:39:00Z">
        <w:r w:rsidR="002B7C25">
          <w:rPr>
            <w:sz w:val="24"/>
            <w:szCs w:val="24"/>
          </w:rPr>
          <w:t>,</w:t>
        </w:r>
        <w:r w:rsidR="002171F8">
          <w:rPr>
            <w:sz w:val="24"/>
            <w:szCs w:val="24"/>
          </w:rPr>
          <w:t xml:space="preserve"> 95% CI=0.48–0.62</w:t>
        </w:r>
      </w:ins>
      <w:r w:rsidR="00272BB7">
        <w:rPr>
          <w:sz w:val="24"/>
          <w:szCs w:val="24"/>
        </w:rPr>
        <w:t>;</w:t>
      </w:r>
      <w:r w:rsidR="00F659B5">
        <w:rPr>
          <w:sz w:val="24"/>
          <w:szCs w:val="24"/>
        </w:rPr>
        <w:t xml:space="preserve"> </w:t>
      </w:r>
      <w:r w:rsidR="00893456">
        <w:rPr>
          <w:i/>
          <w:iCs/>
          <w:spacing w:val="-2"/>
          <w:sz w:val="24"/>
          <w:szCs w:val="24"/>
        </w:rPr>
        <w:t>p</w:t>
      </w:r>
      <w:r w:rsidR="00893456">
        <w:rPr>
          <w:spacing w:val="-2"/>
          <w:sz w:val="24"/>
          <w:szCs w:val="24"/>
        </w:rPr>
        <w:t xml:space="preserve"> &lt; .001)</w:t>
      </w:r>
      <w:r w:rsidR="00893456">
        <w:rPr>
          <w:spacing w:val="-3"/>
          <w:sz w:val="24"/>
          <w:szCs w:val="24"/>
        </w:rPr>
        <w:t xml:space="preserve"> </w:t>
      </w:r>
      <w:r w:rsidR="00893456">
        <w:rPr>
          <w:spacing w:val="-3"/>
          <w:sz w:val="24"/>
          <w:szCs w:val="24"/>
        </w:rPr>
        <w:fldChar w:fldCharType="begin"/>
      </w:r>
      <w:r w:rsidR="00893456">
        <w:rPr>
          <w:spacing w:val="-3"/>
          <w:sz w:val="24"/>
          <w:szCs w:val="24"/>
        </w:rPr>
        <w:instrText xml:space="preserve"> ADDIN ZOTERO_ITEM CSL_CITATION {"citationID":"P9eCMmOw","properties":{"formattedCitation":"(Wang et al., 2021)","plainCitation":"(Wang et al., 2021)","noteIndex":0},"citationItems":[{"id":4404,"uris":["http://zotero.org/users/5958044/items/99WUQJDT"],"itemData":{"id":4404,"type":"article-journal","abstract":"Fingerprinting of functional connectomes is an increasingly standard measure of reproducibility in functional magnetic resonance imaging connectomics. In such studies, one attempts to match a subject's first session image with their second, in a blinded fashion, in a group of subjects measured twice. The number or percentage of correct matches is usually reported as a statistic, which is then used in permutation tests. Despite the simplicity and increasing popularity of such procedures, the soundness of the statistical tests, the power, and the factors impacting the test are unstudied. In this article, we investigate the statistical tests of matching based on exchangeability assumption in the fingerprinting analysis. We show that a nearly universal Poisson(1) approximation applies for different matching schemes. We theoretically investigate the permutation tests and explore the issue that the test is overly sensitive to uninteresting directions in the alternative hypothesis, such as clustering due to familial status or demographics. We perform a numerical study on two functional magnetic resonance imaging (fMRI) resting-state datasets, the Human Connectome Project (HCP) and the Baltimore Longitudinal Study of Aging (BLSA). These datasets are instructive, as the HCP includes technical replications of long scans and includes monozygotic and dizygotic twins, as well as non-twin siblings. In contrast, the BLSA study incorporates more typical length resting-state scans in a longitudinal study. Finally, a study of single regional connections is performed on the HCP data.","container-title":"Canadian Journal of Statistics","DOI":"10.1002/cjs.11591","ISSN":"1708-945X","issue":"1","language":"en","note":"_eprint: https://onlinelibrary.wiley.com/doi/pdf/10.1002/cjs.11591","page":"63-88","source":"Wiley Online Library","title":"On statistical tests of functional connectome fingerprinting","volume":"49","author":[{"family":"Wang","given":"Zeyi"},{"family":"Sair","given":"Haris I."},{"family":"Crainiceanu","given":"Ciprian"},{"family":"Lindquist","given":"Martin"},{"family":"Landman","given":"Bennett A."},{"family":"Resnick","given":"Susan"},{"family":"Vogelstein","given":"Joshua T."},{"family":"Caffo","given":"Brian"}],"issued":{"date-parts":[["2021"]]}}}],"schema":"https://github.com/citation-style-language/schema/raw/master/csl-citation.json"} </w:instrText>
      </w:r>
      <w:r w:rsidR="00893456">
        <w:rPr>
          <w:spacing w:val="-3"/>
          <w:sz w:val="24"/>
          <w:szCs w:val="24"/>
        </w:rPr>
        <w:fldChar w:fldCharType="separate"/>
      </w:r>
      <w:r w:rsidR="00893456" w:rsidRPr="00CC0027">
        <w:rPr>
          <w:sz w:val="24"/>
        </w:rPr>
        <w:t>(Wang et al., 2021)</w:t>
      </w:r>
      <w:r w:rsidR="00893456">
        <w:rPr>
          <w:spacing w:val="-3"/>
          <w:sz w:val="24"/>
          <w:szCs w:val="24"/>
        </w:rPr>
        <w:fldChar w:fldCharType="end"/>
      </w:r>
      <w:r w:rsidR="00893456" w:rsidRPr="001F45E9">
        <w:rPr>
          <w:spacing w:val="-2"/>
          <w:sz w:val="24"/>
          <w:szCs w:val="24"/>
        </w:rPr>
        <w:t>.</w:t>
      </w:r>
      <w:r w:rsidR="00893456" w:rsidRPr="001F45E9">
        <w:rPr>
          <w:spacing w:val="-3"/>
          <w:sz w:val="24"/>
          <w:szCs w:val="24"/>
        </w:rPr>
        <w:t xml:space="preserve"> </w:t>
      </w:r>
      <w:r w:rsidR="00893456" w:rsidRPr="001F45E9">
        <w:rPr>
          <w:spacing w:val="-2"/>
          <w:sz w:val="24"/>
          <w:szCs w:val="24"/>
        </w:rPr>
        <w:t>Fingerprinting</w:t>
      </w:r>
      <w:r w:rsidR="00893456" w:rsidRPr="001F45E9">
        <w:rPr>
          <w:spacing w:val="-3"/>
          <w:sz w:val="24"/>
          <w:szCs w:val="24"/>
        </w:rPr>
        <w:t xml:space="preserve"> </w:t>
      </w:r>
      <w:r w:rsidR="00893456" w:rsidRPr="001F45E9">
        <w:rPr>
          <w:spacing w:val="-2"/>
          <w:sz w:val="24"/>
          <w:szCs w:val="24"/>
        </w:rPr>
        <w:t>accuracy</w:t>
      </w:r>
      <w:r w:rsidR="00893456" w:rsidRPr="001F45E9">
        <w:rPr>
          <w:spacing w:val="-3"/>
          <w:sz w:val="24"/>
          <w:szCs w:val="24"/>
        </w:rPr>
        <w:t xml:space="preserve"> </w:t>
      </w:r>
      <w:ins w:id="79" w:author="Camp, Chris" w:date="2022-12-16T11:39:00Z">
        <w:r w:rsidR="00F83DB8">
          <w:rPr>
            <w:spacing w:val="-2"/>
            <w:sz w:val="24"/>
            <w:szCs w:val="24"/>
          </w:rPr>
          <w:t>was</w:t>
        </w:r>
      </w:ins>
      <w:del w:id="80" w:author="Camp, Chris" w:date="2022-12-16T11:39:00Z">
        <w:r w:rsidR="00893456" w:rsidRPr="001F45E9">
          <w:rPr>
            <w:spacing w:val="-2"/>
            <w:sz w:val="24"/>
            <w:szCs w:val="24"/>
          </w:rPr>
          <w:delText>did</w:delText>
        </w:r>
      </w:del>
      <w:r w:rsidR="00893456" w:rsidRPr="001F45E9">
        <w:rPr>
          <w:spacing w:val="-3"/>
          <w:sz w:val="24"/>
          <w:szCs w:val="24"/>
        </w:rPr>
        <w:t xml:space="preserve"> </w:t>
      </w:r>
      <w:r w:rsidR="00893456" w:rsidRPr="001F45E9">
        <w:rPr>
          <w:spacing w:val="-2"/>
          <w:sz w:val="24"/>
          <w:szCs w:val="24"/>
        </w:rPr>
        <w:t>not</w:t>
      </w:r>
      <w:r w:rsidR="00893456" w:rsidRPr="001F45E9">
        <w:rPr>
          <w:spacing w:val="-3"/>
          <w:sz w:val="24"/>
          <w:szCs w:val="24"/>
        </w:rPr>
        <w:t xml:space="preserve"> </w:t>
      </w:r>
      <w:ins w:id="81" w:author="Camp, Chris" w:date="2022-12-16T11:39:00Z">
        <w:r w:rsidR="00F83DB8">
          <w:rPr>
            <w:spacing w:val="-3"/>
            <w:sz w:val="24"/>
            <w:szCs w:val="24"/>
          </w:rPr>
          <w:t xml:space="preserve">found to </w:t>
        </w:r>
      </w:ins>
      <w:r w:rsidR="00893456" w:rsidRPr="001F45E9">
        <w:rPr>
          <w:spacing w:val="-2"/>
          <w:sz w:val="24"/>
          <w:szCs w:val="24"/>
        </w:rPr>
        <w:t>differ</w:t>
      </w:r>
      <w:r w:rsidR="00893456" w:rsidRPr="001F45E9">
        <w:rPr>
          <w:spacing w:val="-3"/>
          <w:sz w:val="24"/>
          <w:szCs w:val="24"/>
        </w:rPr>
        <w:t xml:space="preserve"> </w:t>
      </w:r>
      <w:r w:rsidR="00893456" w:rsidRPr="001F45E9">
        <w:rPr>
          <w:spacing w:val="-2"/>
          <w:sz w:val="24"/>
          <w:szCs w:val="24"/>
        </w:rPr>
        <w:t>between</w:t>
      </w:r>
      <w:r w:rsidR="00893456" w:rsidRPr="001F45E9">
        <w:rPr>
          <w:spacing w:val="-3"/>
          <w:sz w:val="24"/>
          <w:szCs w:val="24"/>
        </w:rPr>
        <w:t xml:space="preserve"> </w:t>
      </w:r>
      <w:r w:rsidR="00893456" w:rsidRPr="001F45E9">
        <w:rPr>
          <w:spacing w:val="-2"/>
          <w:sz w:val="24"/>
          <w:szCs w:val="24"/>
        </w:rPr>
        <w:t>groups</w:t>
      </w:r>
      <w:ins w:id="82" w:author="Camp, Chris" w:date="2022-12-16T11:39:00Z">
        <w:r w:rsidR="00F83DB8">
          <w:rPr>
            <w:spacing w:val="-2"/>
            <w:sz w:val="24"/>
            <w:szCs w:val="24"/>
          </w:rPr>
          <w:t xml:space="preserve"> (</w:t>
        </w:r>
      </w:ins>
      <w:del w:id="83" w:author="Camp, Chris" w:date="2022-12-16T11:39:00Z">
        <w:r w:rsidR="00893456">
          <w:rPr>
            <w:spacing w:val="-2"/>
            <w:sz w:val="24"/>
            <w:szCs w:val="24"/>
          </w:rPr>
          <w:delText xml:space="preserve">, </w:delText>
        </w:r>
      </w:del>
      <w:r w:rsidR="00893456">
        <w:rPr>
          <w:i/>
          <w:iCs/>
          <w:spacing w:val="-2"/>
          <w:sz w:val="24"/>
          <w:szCs w:val="24"/>
        </w:rPr>
        <w:t>X</w:t>
      </w:r>
      <w:r w:rsidR="00893456">
        <w:rPr>
          <w:i/>
          <w:iCs/>
          <w:spacing w:val="-2"/>
          <w:sz w:val="24"/>
          <w:szCs w:val="24"/>
          <w:vertAlign w:val="superscript"/>
        </w:rPr>
        <w:t>2</w:t>
      </w:r>
      <w:r w:rsidR="00893456">
        <w:rPr>
          <w:spacing w:val="-2"/>
          <w:sz w:val="24"/>
          <w:szCs w:val="24"/>
        </w:rPr>
        <w:t xml:space="preserve"> (1, </w:t>
      </w:r>
      <w:r w:rsidR="00893456" w:rsidRPr="00B71AF1">
        <w:rPr>
          <w:i/>
          <w:iCs/>
          <w:spacing w:val="-2"/>
          <w:sz w:val="24"/>
          <w:szCs w:val="24"/>
        </w:rPr>
        <w:t>N</w:t>
      </w:r>
      <w:r w:rsidR="00893456">
        <w:rPr>
          <w:spacing w:val="-2"/>
          <w:sz w:val="24"/>
          <w:szCs w:val="24"/>
        </w:rPr>
        <w:t xml:space="preserve"> = 88) = 0.</w:t>
      </w:r>
      <w:r w:rsidR="00EA36AD">
        <w:rPr>
          <w:spacing w:val="-2"/>
          <w:sz w:val="24"/>
          <w:szCs w:val="24"/>
        </w:rPr>
        <w:t>49</w:t>
      </w:r>
      <w:r w:rsidR="00893456">
        <w:rPr>
          <w:spacing w:val="-2"/>
          <w:sz w:val="24"/>
          <w:szCs w:val="24"/>
        </w:rPr>
        <w:t xml:space="preserve">, </w:t>
      </w:r>
      <w:r w:rsidR="00893456">
        <w:rPr>
          <w:i/>
          <w:iCs/>
          <w:spacing w:val="-2"/>
          <w:sz w:val="24"/>
          <w:szCs w:val="24"/>
        </w:rPr>
        <w:t>p</w:t>
      </w:r>
      <w:r w:rsidR="00893456">
        <w:rPr>
          <w:spacing w:val="-2"/>
          <w:sz w:val="24"/>
          <w:szCs w:val="24"/>
        </w:rPr>
        <w:t xml:space="preserve"> </w:t>
      </w:r>
      <w:r w:rsidR="00574A12">
        <w:rPr>
          <w:spacing w:val="-2"/>
          <w:sz w:val="24"/>
          <w:szCs w:val="24"/>
        </w:rPr>
        <w:t>=</w:t>
      </w:r>
      <w:r w:rsidR="00893456">
        <w:rPr>
          <w:spacing w:val="-2"/>
          <w:sz w:val="24"/>
          <w:szCs w:val="24"/>
        </w:rPr>
        <w:t xml:space="preserve"> .</w:t>
      </w:r>
      <w:r w:rsidR="00574A12">
        <w:rPr>
          <w:spacing w:val="-2"/>
          <w:sz w:val="24"/>
          <w:szCs w:val="24"/>
        </w:rPr>
        <w:t>49</w:t>
      </w:r>
      <w:ins w:id="84" w:author="Camp, Chris" w:date="2022-12-16T11:39:00Z">
        <w:r w:rsidR="00F83DB8">
          <w:rPr>
            <w:spacing w:val="-2"/>
            <w:sz w:val="24"/>
            <w:szCs w:val="24"/>
          </w:rPr>
          <w:t>),</w:t>
        </w:r>
      </w:ins>
      <w:del w:id="85" w:author="Camp, Chris" w:date="2022-12-16T11:39:00Z">
        <w:r w:rsidR="00622499">
          <w:rPr>
            <w:spacing w:val="-2"/>
            <w:sz w:val="24"/>
            <w:szCs w:val="24"/>
          </w:rPr>
          <w:delText>,</w:delText>
        </w:r>
      </w:del>
      <w:r w:rsidR="00622499">
        <w:rPr>
          <w:spacing w:val="-2"/>
          <w:sz w:val="24"/>
          <w:szCs w:val="24"/>
        </w:rPr>
        <w:t xml:space="preserve"> although the difference in sample sizes </w:t>
      </w:r>
      <w:ins w:id="86" w:author="Camp, Chris" w:date="2022-12-16T11:39:00Z">
        <w:r w:rsidR="00F83DB8">
          <w:rPr>
            <w:spacing w:val="-2"/>
            <w:sz w:val="24"/>
            <w:szCs w:val="24"/>
          </w:rPr>
          <w:t>limits</w:t>
        </w:r>
      </w:ins>
      <w:del w:id="87" w:author="Camp, Chris" w:date="2022-12-16T11:39:00Z">
        <w:r w:rsidR="00E26AE8">
          <w:rPr>
            <w:spacing w:val="-2"/>
            <w:sz w:val="24"/>
            <w:szCs w:val="24"/>
          </w:rPr>
          <w:delText>confounds</w:delText>
        </w:r>
      </w:del>
      <w:r w:rsidR="00E26AE8">
        <w:rPr>
          <w:spacing w:val="-2"/>
          <w:sz w:val="24"/>
          <w:szCs w:val="24"/>
        </w:rPr>
        <w:t xml:space="preserve"> direct comparison</w:t>
      </w:r>
      <w:r w:rsidR="00893456" w:rsidRPr="001F45E9">
        <w:rPr>
          <w:spacing w:val="-2"/>
          <w:sz w:val="24"/>
          <w:szCs w:val="24"/>
        </w:rPr>
        <w:t xml:space="preserve">. </w:t>
      </w:r>
      <w:r w:rsidR="00893456">
        <w:rPr>
          <w:spacing w:val="-2"/>
          <w:sz w:val="24"/>
          <w:szCs w:val="24"/>
        </w:rPr>
        <w:t>Connections to a region in the prefrontal cortex had the highest group consistency</w:t>
      </w:r>
      <w:r w:rsidR="00ED7632">
        <w:rPr>
          <w:spacing w:val="-2"/>
          <w:sz w:val="24"/>
          <w:szCs w:val="24"/>
        </w:rPr>
        <w:t xml:space="preserve"> in both healthy and depressed participants</w:t>
      </w:r>
      <w:r w:rsidR="00893456">
        <w:rPr>
          <w:spacing w:val="-2"/>
          <w:sz w:val="24"/>
          <w:szCs w:val="24"/>
        </w:rPr>
        <w:t xml:space="preserve">, indicating that they reduced identifiability in all subjects [Fig. </w:t>
      </w:r>
      <w:r w:rsidR="002E278E">
        <w:rPr>
          <w:spacing w:val="-2"/>
          <w:sz w:val="24"/>
          <w:szCs w:val="24"/>
        </w:rPr>
        <w:t>2C</w:t>
      </w:r>
      <w:r w:rsidR="00C65D26">
        <w:rPr>
          <w:spacing w:val="-2"/>
          <w:sz w:val="24"/>
          <w:szCs w:val="24"/>
        </w:rPr>
        <w:t>, in blue</w:t>
      </w:r>
      <w:r w:rsidR="00893456">
        <w:rPr>
          <w:spacing w:val="-2"/>
          <w:sz w:val="24"/>
          <w:szCs w:val="24"/>
        </w:rPr>
        <w:t>].</w:t>
      </w:r>
      <w:r w:rsidR="00A06AA8">
        <w:rPr>
          <w:spacing w:val="-2"/>
          <w:sz w:val="24"/>
          <w:szCs w:val="24"/>
        </w:rPr>
        <w:t xml:space="preserve"> </w:t>
      </w:r>
      <w:r w:rsidR="00860C69">
        <w:rPr>
          <w:spacing w:val="-2"/>
          <w:sz w:val="24"/>
          <w:szCs w:val="24"/>
        </w:rPr>
        <w:t>Notably, these</w:t>
      </w:r>
      <w:r w:rsidR="008263DE">
        <w:rPr>
          <w:spacing w:val="-2"/>
          <w:sz w:val="24"/>
          <w:szCs w:val="24"/>
        </w:rPr>
        <w:t xml:space="preserve"> edges had roughly average univariate reliability</w:t>
      </w:r>
      <w:r w:rsidR="00CE362A">
        <w:rPr>
          <w:spacing w:val="-2"/>
          <w:sz w:val="24"/>
          <w:szCs w:val="24"/>
        </w:rPr>
        <w:t xml:space="preserve"> (μ</w:t>
      </w:r>
      <w:r w:rsidR="00DC71EE">
        <w:rPr>
          <w:spacing w:val="-2"/>
          <w:sz w:val="24"/>
          <w:szCs w:val="24"/>
        </w:rPr>
        <w:t xml:space="preserve"> = 0.</w:t>
      </w:r>
      <w:r w:rsidR="003531A5">
        <w:rPr>
          <w:spacing w:val="-2"/>
          <w:sz w:val="24"/>
          <w:szCs w:val="24"/>
        </w:rPr>
        <w:t>27</w:t>
      </w:r>
      <w:r w:rsidR="00DC71EE">
        <w:rPr>
          <w:spacing w:val="-2"/>
          <w:sz w:val="24"/>
          <w:szCs w:val="24"/>
        </w:rPr>
        <w:t>)</w:t>
      </w:r>
      <w:r w:rsidR="003531A5">
        <w:rPr>
          <w:spacing w:val="-2"/>
          <w:sz w:val="24"/>
          <w:szCs w:val="24"/>
        </w:rPr>
        <w:t xml:space="preserve">, and </w:t>
      </w:r>
      <w:r w:rsidR="004C440D">
        <w:rPr>
          <w:spacing w:val="-2"/>
          <w:sz w:val="24"/>
          <w:szCs w:val="24"/>
        </w:rPr>
        <w:t>group consistency was not correlated with ICC</w:t>
      </w:r>
      <w:r w:rsidR="001178F5">
        <w:rPr>
          <w:spacing w:val="-2"/>
          <w:sz w:val="24"/>
          <w:szCs w:val="24"/>
        </w:rPr>
        <w:t xml:space="preserve"> (Pearson’s </w:t>
      </w:r>
      <w:r w:rsidR="001178F5">
        <w:rPr>
          <w:i/>
          <w:iCs/>
          <w:spacing w:val="-2"/>
          <w:sz w:val="24"/>
          <w:szCs w:val="24"/>
        </w:rPr>
        <w:t>r</w:t>
      </w:r>
      <w:r w:rsidR="001178F5">
        <w:rPr>
          <w:spacing w:val="-2"/>
          <w:sz w:val="24"/>
          <w:szCs w:val="24"/>
        </w:rPr>
        <w:t xml:space="preserve"> = 0.1</w:t>
      </w:r>
      <w:r w:rsidR="00C62E28">
        <w:rPr>
          <w:spacing w:val="-2"/>
          <w:sz w:val="24"/>
          <w:szCs w:val="24"/>
        </w:rPr>
        <w:t>1</w:t>
      </w:r>
      <w:r w:rsidR="005248BA">
        <w:rPr>
          <w:spacing w:val="-2"/>
          <w:sz w:val="24"/>
          <w:szCs w:val="24"/>
        </w:rPr>
        <w:t xml:space="preserve">, </w:t>
      </w:r>
      <w:r w:rsidR="005248BA">
        <w:rPr>
          <w:i/>
          <w:iCs/>
          <w:spacing w:val="-2"/>
          <w:sz w:val="24"/>
          <w:szCs w:val="24"/>
        </w:rPr>
        <w:t>p</w:t>
      </w:r>
      <w:r w:rsidR="005248BA">
        <w:rPr>
          <w:spacing w:val="-2"/>
          <w:sz w:val="24"/>
          <w:szCs w:val="24"/>
        </w:rPr>
        <w:t xml:space="preserve"> &lt; .001</w:t>
      </w:r>
      <w:r w:rsidR="001178F5">
        <w:rPr>
          <w:spacing w:val="-2"/>
          <w:sz w:val="24"/>
          <w:szCs w:val="24"/>
        </w:rPr>
        <w:t>)</w:t>
      </w:r>
      <w:r w:rsidR="00462F8C">
        <w:rPr>
          <w:spacing w:val="-2"/>
          <w:sz w:val="24"/>
          <w:szCs w:val="24"/>
        </w:rPr>
        <w:t xml:space="preserve">. </w:t>
      </w:r>
      <w:r w:rsidR="00D35ECB">
        <w:rPr>
          <w:spacing w:val="-2"/>
          <w:sz w:val="24"/>
          <w:szCs w:val="24"/>
        </w:rPr>
        <w:t>T</w:t>
      </w:r>
      <w:r w:rsidR="008E3FFB">
        <w:rPr>
          <w:spacing w:val="-2"/>
          <w:sz w:val="24"/>
          <w:szCs w:val="24"/>
        </w:rPr>
        <w:t>he differential power analysis</w:t>
      </w:r>
      <w:r w:rsidR="0081615D">
        <w:rPr>
          <w:spacing w:val="-2"/>
          <w:sz w:val="24"/>
          <w:szCs w:val="24"/>
        </w:rPr>
        <w:t xml:space="preserve"> </w:t>
      </w:r>
      <w:r w:rsidR="008E3FFB">
        <w:rPr>
          <w:spacing w:val="-2"/>
          <w:sz w:val="24"/>
          <w:szCs w:val="24"/>
        </w:rPr>
        <w:t xml:space="preserve">indicated </w:t>
      </w:r>
      <w:r w:rsidR="00526080">
        <w:rPr>
          <w:spacing w:val="-2"/>
          <w:sz w:val="24"/>
          <w:szCs w:val="24"/>
        </w:rPr>
        <w:t xml:space="preserve">that a </w:t>
      </w:r>
      <w:r w:rsidR="0081615D">
        <w:rPr>
          <w:spacing w:val="-2"/>
          <w:sz w:val="24"/>
          <w:szCs w:val="24"/>
        </w:rPr>
        <w:t xml:space="preserve">diverse array of connections </w:t>
      </w:r>
      <w:r w:rsidR="008B6A8B">
        <w:rPr>
          <w:spacing w:val="-2"/>
          <w:sz w:val="24"/>
          <w:szCs w:val="24"/>
        </w:rPr>
        <w:t>across the brain</w:t>
      </w:r>
      <w:r w:rsidR="00526080">
        <w:rPr>
          <w:spacing w:val="-2"/>
          <w:sz w:val="24"/>
          <w:szCs w:val="24"/>
        </w:rPr>
        <w:t xml:space="preserve"> drove identifiability</w:t>
      </w:r>
      <w:r w:rsidR="00D35ECB">
        <w:rPr>
          <w:spacing w:val="-2"/>
          <w:sz w:val="24"/>
          <w:szCs w:val="24"/>
        </w:rPr>
        <w:t xml:space="preserve"> [Fig. 2C</w:t>
      </w:r>
      <w:r w:rsidR="00C65D26">
        <w:rPr>
          <w:spacing w:val="-2"/>
          <w:sz w:val="24"/>
          <w:szCs w:val="24"/>
        </w:rPr>
        <w:t>, in red</w:t>
      </w:r>
      <w:r w:rsidR="00D35ECB">
        <w:rPr>
          <w:spacing w:val="-2"/>
          <w:sz w:val="24"/>
          <w:szCs w:val="24"/>
        </w:rPr>
        <w:t>]</w:t>
      </w:r>
      <w:r w:rsidR="004C0F8E">
        <w:rPr>
          <w:spacing w:val="-2"/>
          <w:sz w:val="24"/>
          <w:szCs w:val="24"/>
        </w:rPr>
        <w:t>.</w:t>
      </w:r>
      <w:r w:rsidR="002D6EED">
        <w:rPr>
          <w:spacing w:val="-2"/>
          <w:sz w:val="24"/>
          <w:szCs w:val="24"/>
        </w:rPr>
        <w:t xml:space="preserve"> </w:t>
      </w:r>
      <w:r w:rsidR="00187136">
        <w:rPr>
          <w:spacing w:val="-2"/>
          <w:sz w:val="24"/>
          <w:szCs w:val="24"/>
        </w:rPr>
        <w:t>We</w:t>
      </w:r>
      <w:r w:rsidR="00AE7349">
        <w:rPr>
          <w:spacing w:val="-2"/>
          <w:sz w:val="24"/>
          <w:szCs w:val="24"/>
        </w:rPr>
        <w:t xml:space="preserve"> did not calculate fingerprinting </w:t>
      </w:r>
      <w:r w:rsidR="00187136">
        <w:rPr>
          <w:spacing w:val="-2"/>
          <w:sz w:val="24"/>
          <w:szCs w:val="24"/>
        </w:rPr>
        <w:t xml:space="preserve">for the depressed adolescents who scanned at </w:t>
      </w:r>
      <w:r w:rsidR="006E2C10">
        <w:rPr>
          <w:spacing w:val="-2"/>
          <w:sz w:val="24"/>
          <w:szCs w:val="24"/>
        </w:rPr>
        <w:t>four months</w:t>
      </w:r>
      <w:r w:rsidR="00187136">
        <w:rPr>
          <w:spacing w:val="-2"/>
          <w:sz w:val="24"/>
          <w:szCs w:val="24"/>
        </w:rPr>
        <w:t xml:space="preserve"> due to </w:t>
      </w:r>
      <w:r w:rsidR="00E26AE8">
        <w:rPr>
          <w:spacing w:val="-2"/>
          <w:sz w:val="24"/>
          <w:szCs w:val="24"/>
        </w:rPr>
        <w:t>the differences in sample size</w:t>
      </w:r>
      <w:r w:rsidR="008D4222">
        <w:rPr>
          <w:spacing w:val="-2"/>
          <w:sz w:val="24"/>
          <w:szCs w:val="24"/>
        </w:rPr>
        <w:t xml:space="preserve">s. </w:t>
      </w:r>
      <w:r w:rsidR="00187136">
        <w:rPr>
          <w:spacing w:val="-2"/>
          <w:sz w:val="24"/>
          <w:szCs w:val="24"/>
        </w:rPr>
        <w:t xml:space="preserve"> </w:t>
      </w:r>
    </w:p>
    <w:p w14:paraId="731921AE" w14:textId="77777777" w:rsidR="00E1515A" w:rsidRPr="00606C97" w:rsidRDefault="00E1515A" w:rsidP="000B5589">
      <w:pPr>
        <w:pStyle w:val="BodyText"/>
        <w:spacing w:line="249" w:lineRule="auto"/>
        <w:rPr>
          <w:sz w:val="24"/>
          <w:szCs w:val="24"/>
        </w:rPr>
      </w:pPr>
    </w:p>
    <w:p w14:paraId="3ACC16BD" w14:textId="164744DD" w:rsidR="00893456" w:rsidRPr="004B1981" w:rsidRDefault="00893456" w:rsidP="004B1981">
      <w:pPr>
        <w:pStyle w:val="BodyText"/>
        <w:spacing w:line="249" w:lineRule="auto"/>
        <w:rPr>
          <w:sz w:val="24"/>
          <w:szCs w:val="24"/>
        </w:rPr>
      </w:pPr>
      <w:r w:rsidRPr="001F45E9">
        <w:rPr>
          <w:sz w:val="24"/>
          <w:szCs w:val="24"/>
        </w:rPr>
        <w:t>Both groups were</w:t>
      </w:r>
      <w:r w:rsidR="007907AB">
        <w:rPr>
          <w:sz w:val="24"/>
          <w:szCs w:val="24"/>
        </w:rPr>
        <w:t xml:space="preserve"> more</w:t>
      </w:r>
      <w:r w:rsidRPr="001F45E9">
        <w:rPr>
          <w:sz w:val="24"/>
          <w:szCs w:val="24"/>
        </w:rPr>
        <w:t xml:space="preserve"> discriminable</w:t>
      </w:r>
      <w:r w:rsidR="007907AB">
        <w:rPr>
          <w:sz w:val="24"/>
          <w:szCs w:val="24"/>
        </w:rPr>
        <w:t xml:space="preserve"> than chance</w:t>
      </w:r>
      <w:r w:rsidRPr="001F45E9">
        <w:rPr>
          <w:sz w:val="24"/>
          <w:szCs w:val="24"/>
        </w:rPr>
        <w:t xml:space="preserve"> (</w:t>
      </w:r>
      <w:proofErr w:type="spellStart"/>
      <w:r w:rsidRPr="0087778D">
        <w:rPr>
          <w:i/>
          <w:iCs/>
          <w:sz w:val="24"/>
          <w:szCs w:val="24"/>
        </w:rPr>
        <w:t>Discr</w:t>
      </w:r>
      <w:r w:rsidRPr="0087778D">
        <w:rPr>
          <w:sz w:val="24"/>
          <w:szCs w:val="24"/>
          <w:vertAlign w:val="subscript"/>
        </w:rPr>
        <w:t>MDD</w:t>
      </w:r>
      <w:proofErr w:type="spellEnd"/>
      <w:r>
        <w:rPr>
          <w:sz w:val="24"/>
          <w:szCs w:val="24"/>
        </w:rPr>
        <w:t xml:space="preserve"> = 0.76</w:t>
      </w:r>
      <w:ins w:id="88" w:author="Camp, Chris" w:date="2022-12-16T11:39:00Z">
        <w:r w:rsidR="002B7C25">
          <w:rPr>
            <w:sz w:val="24"/>
            <w:szCs w:val="24"/>
          </w:rPr>
          <w:t>,</w:t>
        </w:r>
        <w:r w:rsidR="002171F8">
          <w:rPr>
            <w:sz w:val="24"/>
            <w:szCs w:val="24"/>
          </w:rPr>
          <w:t xml:space="preserve"> 95% CI=0.74–0.78</w:t>
        </w:r>
      </w:ins>
      <w:r>
        <w:rPr>
          <w:sz w:val="24"/>
          <w:szCs w:val="24"/>
        </w:rPr>
        <w:t>;</w:t>
      </w:r>
      <w:r w:rsidR="0061243E" w:rsidRPr="0061243E">
        <w:rPr>
          <w:i/>
          <w:iCs/>
          <w:sz w:val="24"/>
          <w:szCs w:val="24"/>
        </w:rPr>
        <w:t xml:space="preserve"> </w:t>
      </w:r>
      <w:proofErr w:type="spellStart"/>
      <w:r w:rsidR="0061243E" w:rsidRPr="0087778D">
        <w:rPr>
          <w:i/>
          <w:iCs/>
          <w:sz w:val="24"/>
          <w:szCs w:val="24"/>
        </w:rPr>
        <w:t>Discr</w:t>
      </w:r>
      <w:r w:rsidR="0061243E" w:rsidRPr="0087778D">
        <w:rPr>
          <w:sz w:val="24"/>
          <w:szCs w:val="24"/>
          <w:vertAlign w:val="subscript"/>
        </w:rPr>
        <w:t>HV</w:t>
      </w:r>
      <w:proofErr w:type="spellEnd"/>
      <w:r w:rsidR="0061243E">
        <w:rPr>
          <w:sz w:val="24"/>
          <w:szCs w:val="24"/>
        </w:rPr>
        <w:t xml:space="preserve"> = 0.75</w:t>
      </w:r>
      <w:ins w:id="89" w:author="Camp, Chris" w:date="2022-12-16T11:39:00Z">
        <w:r w:rsidR="002B7C25">
          <w:rPr>
            <w:sz w:val="24"/>
            <w:szCs w:val="24"/>
          </w:rPr>
          <w:t>, 95% CI=0.74–0.78</w:t>
        </w:r>
      </w:ins>
      <w:r w:rsidR="0061243E">
        <w:rPr>
          <w:sz w:val="24"/>
          <w:szCs w:val="24"/>
        </w:rPr>
        <w:t>;</w:t>
      </w:r>
      <w:r>
        <w:rPr>
          <w:sz w:val="24"/>
          <w:szCs w:val="24"/>
        </w:rPr>
        <w:t xml:space="preserve"> </w:t>
      </w:r>
      <w:r w:rsidR="006301C0">
        <w:rPr>
          <w:sz w:val="24"/>
          <w:szCs w:val="24"/>
        </w:rPr>
        <w:t xml:space="preserve">500-fold </w:t>
      </w:r>
      <w:r>
        <w:rPr>
          <w:sz w:val="24"/>
          <w:szCs w:val="24"/>
        </w:rPr>
        <w:t xml:space="preserve">permutation test </w:t>
      </w:r>
      <w:r>
        <w:rPr>
          <w:i/>
          <w:iCs/>
          <w:sz w:val="24"/>
          <w:szCs w:val="24"/>
        </w:rPr>
        <w:t>p</w:t>
      </w:r>
      <w:r>
        <w:rPr>
          <w:sz w:val="24"/>
          <w:szCs w:val="24"/>
        </w:rPr>
        <w:t xml:space="preserve"> &lt; .01</w:t>
      </w:r>
      <w:r w:rsidRPr="001F45E9">
        <w:rPr>
          <w:sz w:val="24"/>
          <w:szCs w:val="24"/>
        </w:rPr>
        <w:t>)</w:t>
      </w:r>
      <w:r w:rsidR="007907AB">
        <w:rPr>
          <w:sz w:val="24"/>
          <w:szCs w:val="24"/>
        </w:rPr>
        <w:t xml:space="preserve"> [Fig. </w:t>
      </w:r>
      <w:r w:rsidR="001E1E96">
        <w:rPr>
          <w:sz w:val="24"/>
          <w:szCs w:val="24"/>
        </w:rPr>
        <w:t>2B]</w:t>
      </w:r>
      <w:r>
        <w:rPr>
          <w:sz w:val="24"/>
          <w:szCs w:val="24"/>
        </w:rPr>
        <w:t>.</w:t>
      </w:r>
      <w:r w:rsidR="006039BF">
        <w:rPr>
          <w:sz w:val="24"/>
          <w:szCs w:val="24"/>
        </w:rPr>
        <w:t xml:space="preserve"> </w:t>
      </w:r>
      <w:r w:rsidR="008D4222">
        <w:rPr>
          <w:sz w:val="24"/>
          <w:szCs w:val="24"/>
        </w:rPr>
        <w:t xml:space="preserve">Depressed adolescents at </w:t>
      </w:r>
      <w:r w:rsidR="006E2C10">
        <w:rPr>
          <w:sz w:val="24"/>
          <w:szCs w:val="24"/>
        </w:rPr>
        <w:t>four</w:t>
      </w:r>
      <w:r w:rsidR="008D4222">
        <w:rPr>
          <w:sz w:val="24"/>
          <w:szCs w:val="24"/>
        </w:rPr>
        <w:t xml:space="preserve"> months had identical discriminability</w:t>
      </w:r>
      <w:r w:rsidR="005C2BD0">
        <w:rPr>
          <w:sz w:val="24"/>
          <w:szCs w:val="24"/>
        </w:rPr>
        <w:t xml:space="preserve"> to those at </w:t>
      </w:r>
      <w:r w:rsidR="006E2C10">
        <w:rPr>
          <w:sz w:val="24"/>
          <w:szCs w:val="24"/>
        </w:rPr>
        <w:t>one</w:t>
      </w:r>
      <w:r w:rsidR="005C2BD0">
        <w:rPr>
          <w:sz w:val="24"/>
          <w:szCs w:val="24"/>
        </w:rPr>
        <w:t xml:space="preserve"> year</w:t>
      </w:r>
      <w:r w:rsidR="008D4222">
        <w:rPr>
          <w:sz w:val="24"/>
          <w:szCs w:val="24"/>
        </w:rPr>
        <w:t xml:space="preserve">. </w:t>
      </w:r>
      <w:r w:rsidR="00E737FB">
        <w:rPr>
          <w:sz w:val="24"/>
          <w:szCs w:val="24"/>
        </w:rPr>
        <w:t xml:space="preserve">Discriminability </w:t>
      </w:r>
      <w:r w:rsidR="00BD091D">
        <w:rPr>
          <w:sz w:val="24"/>
          <w:szCs w:val="24"/>
        </w:rPr>
        <w:t xml:space="preserve">has a deterministic relationship with ICC, which means that </w:t>
      </w:r>
      <w:r w:rsidR="00CD6689">
        <w:rPr>
          <w:sz w:val="24"/>
          <w:szCs w:val="24"/>
        </w:rPr>
        <w:t>a</w:t>
      </w:r>
      <w:r w:rsidR="00C36545">
        <w:rPr>
          <w:sz w:val="24"/>
          <w:szCs w:val="24"/>
        </w:rPr>
        <w:t xml:space="preserve"> comparable</w:t>
      </w:r>
      <w:r w:rsidR="00CD6689">
        <w:rPr>
          <w:sz w:val="24"/>
          <w:szCs w:val="24"/>
        </w:rPr>
        <w:t xml:space="preserve"> ICC(2,1) value can be computed for </w:t>
      </w:r>
      <w:r w:rsidR="00830760">
        <w:rPr>
          <w:sz w:val="24"/>
          <w:szCs w:val="24"/>
        </w:rPr>
        <w:t>discriminability</w:t>
      </w:r>
      <w:r w:rsidR="00CD6689">
        <w:rPr>
          <w:sz w:val="24"/>
          <w:szCs w:val="24"/>
        </w:rPr>
        <w:t xml:space="preserve"> values</w:t>
      </w:r>
      <w:r w:rsidR="006A43D4">
        <w:rPr>
          <w:sz w:val="24"/>
          <w:szCs w:val="24"/>
        </w:rPr>
        <w:t xml:space="preserve"> </w:t>
      </w:r>
      <w:r w:rsidR="006A43D4">
        <w:rPr>
          <w:sz w:val="24"/>
          <w:szCs w:val="24"/>
        </w:rPr>
        <w:fldChar w:fldCharType="begin"/>
      </w:r>
      <w:r w:rsidR="007D5ECB">
        <w:rPr>
          <w:sz w:val="24"/>
          <w:szCs w:val="24"/>
        </w:rPr>
        <w:instrText xml:space="preserve"> ADDIN ZOTERO_ITEM CSL_CITATION {"citationID":"b8bvZ4MM","properties":{"formattedCitation":"(Wang et al., 2020)","plainCitation":"(Wang et al., 2020)","noteIndex":0},"citationItems":[{"id":"EJfsIIpj/jp3ajlXV","uris":["http://zotero.org/users/5958044/items/R9PA3FRD"],"itemData":{"id":175,"type":"article-journal","abstract":"The advent of modern data collection and processing techniques has seen the size, scale, and complexity of data grow exponentially. A seminal step in leveraging these rich datasets for downstream inference is understanding the characteristics of the data which are repeatable -- the aspects of the data that are able to be identified under a duplicated analysis. Conflictingly, the utility of traditional repeatability measures, such as the intraclass correlation coefficient, under these settings is limited. In recent work, novel data repeatability measures have been introduced in the context where a set of subjects are measured twice or more, including: fingerprinting, rank sums, and generalizations of the intraclass correlation coefficient. However, the relationships between, and the best practices among these measures remains largely unknown. In this manuscript, we formalize a novel repeatability measure, discriminability. We show that it is deterministically linked with the correlation coefficient under univariate random effect models, and has desired property of optimal accuracy for inferential tasks using multivariate measurements. Additionally, we overview and systematically compare repeatability statistics using both theoretical results and simulations. We show that the rank sum statistic is deterministically linked to a consistent estimator of discriminability. The power of permutation tests derived from these measures are compared numerically under Gaussian and non-Gaussian settings, with and without simulated batch effects. Motivated by both theoretical and empirical results, we provide methodological recommendations for each benchmark setting to serve as a resource for future analyses. We believe these recommendations will play an important role towards improving repeatability in fields such as functional magnetic resonance imaging, genomics, pharmacology, and more.","container-title":"arXiv:2005.11911 [math, stat]","note":"arXiv: 2005.11911","source":"arXiv.org","title":"Statistical Analysis of Data Repeatability Measures","URL":"http://arxiv.org/abs/2005.11911","author":[{"family":"Wang","given":"Zeyi"},{"family":"Bridgeford","given":"Eric"},{"family":"Wang","given":"Shangsi"},{"family":"Vogelstein","given":"Joshua T."},{"family":"Caffo","given":"Brian"}],"accessed":{"date-parts":[["2021",4,1]]},"issued":{"date-parts":[["2020",8,20]]}}}],"schema":"https://github.com/citation-style-language/schema/raw/master/csl-citation.json"} </w:instrText>
      </w:r>
      <w:r w:rsidR="006A43D4">
        <w:rPr>
          <w:sz w:val="24"/>
          <w:szCs w:val="24"/>
        </w:rPr>
        <w:fldChar w:fldCharType="separate"/>
      </w:r>
      <w:r w:rsidR="006A43D4" w:rsidRPr="006A43D4">
        <w:rPr>
          <w:sz w:val="24"/>
        </w:rPr>
        <w:t>(Wang et al., 2020)</w:t>
      </w:r>
      <w:r w:rsidR="006A43D4">
        <w:rPr>
          <w:sz w:val="24"/>
          <w:szCs w:val="24"/>
        </w:rPr>
        <w:fldChar w:fldCharType="end"/>
      </w:r>
      <w:r w:rsidR="00CD6689">
        <w:rPr>
          <w:sz w:val="24"/>
          <w:szCs w:val="24"/>
        </w:rPr>
        <w:t xml:space="preserve">. </w:t>
      </w:r>
      <w:r w:rsidR="00830760">
        <w:rPr>
          <w:sz w:val="24"/>
          <w:szCs w:val="24"/>
        </w:rPr>
        <w:t xml:space="preserve">The </w:t>
      </w:r>
      <w:r w:rsidR="00BF260D">
        <w:rPr>
          <w:sz w:val="24"/>
          <w:szCs w:val="24"/>
        </w:rPr>
        <w:t xml:space="preserve">overall </w:t>
      </w:r>
      <w:proofErr w:type="spellStart"/>
      <w:r w:rsidR="00830760">
        <w:rPr>
          <w:i/>
          <w:iCs/>
          <w:sz w:val="24"/>
          <w:szCs w:val="24"/>
        </w:rPr>
        <w:t>Discr</w:t>
      </w:r>
      <w:proofErr w:type="spellEnd"/>
      <w:r w:rsidR="00830760">
        <w:rPr>
          <w:i/>
          <w:iCs/>
          <w:sz w:val="24"/>
          <w:szCs w:val="24"/>
        </w:rPr>
        <w:t>.</w:t>
      </w:r>
      <w:r w:rsidR="00830760">
        <w:rPr>
          <w:sz w:val="24"/>
          <w:szCs w:val="24"/>
        </w:rPr>
        <w:t xml:space="preserve"> </w:t>
      </w:r>
      <w:r w:rsidR="007D0B4E">
        <w:rPr>
          <w:sz w:val="24"/>
          <w:szCs w:val="24"/>
        </w:rPr>
        <w:t xml:space="preserve">of </w:t>
      </w:r>
      <w:r w:rsidR="00BF260D">
        <w:rPr>
          <w:sz w:val="24"/>
          <w:szCs w:val="24"/>
        </w:rPr>
        <w:t>0.76</w:t>
      </w:r>
      <w:r w:rsidR="001E793F">
        <w:rPr>
          <w:sz w:val="24"/>
          <w:szCs w:val="24"/>
        </w:rPr>
        <w:t xml:space="preserve"> corresponds to a</w:t>
      </w:r>
      <w:r w:rsidR="00E9073F">
        <w:rPr>
          <w:sz w:val="24"/>
          <w:szCs w:val="24"/>
        </w:rPr>
        <w:t xml:space="preserve"> normally distributed univariate measure with</w:t>
      </w:r>
      <w:r w:rsidR="001E793F">
        <w:rPr>
          <w:sz w:val="24"/>
          <w:szCs w:val="24"/>
        </w:rPr>
        <w:t xml:space="preserve"> an ICC of 0.83, </w:t>
      </w:r>
      <w:r w:rsidR="002516D4">
        <w:rPr>
          <w:sz w:val="24"/>
          <w:szCs w:val="24"/>
        </w:rPr>
        <w:t>suggesting that the reliability</w:t>
      </w:r>
      <w:r w:rsidR="001E793F">
        <w:rPr>
          <w:sz w:val="24"/>
          <w:szCs w:val="24"/>
        </w:rPr>
        <w:t xml:space="preserve"> </w:t>
      </w:r>
      <w:r w:rsidR="002516D4">
        <w:rPr>
          <w:sz w:val="24"/>
          <w:szCs w:val="24"/>
        </w:rPr>
        <w:t xml:space="preserve">of multivariate </w:t>
      </w:r>
      <w:r w:rsidR="007D2EF1">
        <w:rPr>
          <w:sz w:val="24"/>
          <w:szCs w:val="24"/>
        </w:rPr>
        <w:t xml:space="preserve">features is much greater than at the univariate level. </w:t>
      </w:r>
      <w:r w:rsidR="00F0097C">
        <w:rPr>
          <w:sz w:val="24"/>
          <w:szCs w:val="24"/>
        </w:rPr>
        <w:t>The maximum observed ICC value across all subjects was 0.</w:t>
      </w:r>
      <w:r w:rsidR="00CA2E26">
        <w:rPr>
          <w:sz w:val="24"/>
          <w:szCs w:val="24"/>
        </w:rPr>
        <w:t>79</w:t>
      </w:r>
      <w:r w:rsidR="00B148BA">
        <w:rPr>
          <w:sz w:val="24"/>
          <w:szCs w:val="24"/>
        </w:rPr>
        <w:t xml:space="preserve">. </w:t>
      </w:r>
      <w:r w:rsidR="00B12DAD">
        <w:rPr>
          <w:sz w:val="24"/>
          <w:szCs w:val="24"/>
        </w:rPr>
        <w:t xml:space="preserve">To put this further into context, we can </w:t>
      </w:r>
      <w:r w:rsidR="006F2BEC">
        <w:rPr>
          <w:sz w:val="24"/>
          <w:szCs w:val="24"/>
        </w:rPr>
        <w:t xml:space="preserve">calculate equivalent discriminability values for the observed univariate ICCs. </w:t>
      </w:r>
      <w:r w:rsidR="007C4CDB">
        <w:rPr>
          <w:sz w:val="24"/>
          <w:szCs w:val="24"/>
        </w:rPr>
        <w:t>The</w:t>
      </w:r>
      <w:r w:rsidR="00E81C77">
        <w:rPr>
          <w:sz w:val="24"/>
          <w:szCs w:val="24"/>
        </w:rPr>
        <w:t xml:space="preserve"> all-subjects</w:t>
      </w:r>
      <w:r w:rsidR="002B6CEF">
        <w:rPr>
          <w:sz w:val="24"/>
          <w:szCs w:val="24"/>
        </w:rPr>
        <w:t xml:space="preserve"> </w:t>
      </w:r>
      <w:r w:rsidR="007C4CDB">
        <w:rPr>
          <w:sz w:val="24"/>
          <w:szCs w:val="24"/>
        </w:rPr>
        <w:t>mean ICC of 0.31</w:t>
      </w:r>
      <w:r w:rsidR="002516D4">
        <w:rPr>
          <w:sz w:val="24"/>
          <w:szCs w:val="24"/>
        </w:rPr>
        <w:t xml:space="preserve"> </w:t>
      </w:r>
      <w:r w:rsidR="007C4CDB">
        <w:rPr>
          <w:sz w:val="24"/>
          <w:szCs w:val="24"/>
        </w:rPr>
        <w:t xml:space="preserve">is equivalent to a </w:t>
      </w:r>
      <w:proofErr w:type="spellStart"/>
      <w:r w:rsidR="00CE6A8C">
        <w:rPr>
          <w:i/>
          <w:iCs/>
          <w:sz w:val="24"/>
          <w:szCs w:val="24"/>
        </w:rPr>
        <w:t>Discr</w:t>
      </w:r>
      <w:proofErr w:type="spellEnd"/>
      <w:r w:rsidR="00CE6A8C">
        <w:rPr>
          <w:i/>
          <w:iCs/>
          <w:sz w:val="24"/>
          <w:szCs w:val="24"/>
        </w:rPr>
        <w:t>.</w:t>
      </w:r>
      <w:r w:rsidR="00CE6A8C">
        <w:rPr>
          <w:sz w:val="24"/>
          <w:szCs w:val="24"/>
        </w:rPr>
        <w:t xml:space="preserve"> of 0.56, only just above chance discriminability</w:t>
      </w:r>
      <w:r w:rsidR="00E73633">
        <w:rPr>
          <w:sz w:val="24"/>
          <w:szCs w:val="24"/>
        </w:rPr>
        <w:t>.</w:t>
      </w:r>
      <w:r w:rsidR="00027B01">
        <w:rPr>
          <w:sz w:val="24"/>
          <w:szCs w:val="24"/>
        </w:rPr>
        <w:t xml:space="preserve"> </w:t>
      </w:r>
      <w:r>
        <w:rPr>
          <w:szCs w:val="24"/>
        </w:rPr>
        <w:br w:type="page"/>
      </w:r>
    </w:p>
    <w:p w14:paraId="429127A7" w14:textId="03D3C289" w:rsidR="00893456" w:rsidRDefault="002B7C25" w:rsidP="00893456">
      <w:pPr>
        <w:keepNext/>
        <w:widowControl/>
        <w:autoSpaceDE/>
        <w:autoSpaceDN/>
        <w:spacing w:line="480" w:lineRule="auto"/>
      </w:pPr>
      <w:ins w:id="90" w:author="Camp, Chris" w:date="2022-12-16T11:39:00Z">
        <w:r>
          <w:rPr>
            <w:noProof/>
            <w:szCs w:val="24"/>
          </w:rPr>
          <w:lastRenderedPageBreak/>
          <mc:AlternateContent>
            <mc:Choice Requires="wps">
              <w:drawing>
                <wp:anchor distT="0" distB="0" distL="114300" distR="114300" simplePos="0" relativeHeight="251665418" behindDoc="0" locked="0" layoutInCell="1" allowOverlap="1" wp14:anchorId="0F508389" wp14:editId="1ED2E3B5">
                  <wp:simplePos x="0" y="0"/>
                  <wp:positionH relativeFrom="column">
                    <wp:posOffset>3199765</wp:posOffset>
                  </wp:positionH>
                  <wp:positionV relativeFrom="page">
                    <wp:posOffset>764857</wp:posOffset>
                  </wp:positionV>
                  <wp:extent cx="311727"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5EC9627F" w14:textId="77777777" w:rsidR="00CE3994" w:rsidRPr="00C32068" w:rsidRDefault="00CE3994" w:rsidP="00CE3994">
                              <w:pPr>
                                <w:rPr>
                                  <w:ins w:id="91" w:author="Camp, Chris" w:date="2022-12-16T11:39:00Z"/>
                                  <w:b/>
                                  <w:bCs/>
                                </w:rPr>
                              </w:pPr>
                              <w:ins w:id="92" w:author="Camp, Chris" w:date="2022-12-16T11:39:00Z">
                                <w:r w:rsidRPr="00C32068">
                                  <w:rPr>
                                    <w:b/>
                                    <w:bC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08389" id="Text Box 25" o:spid="_x0000_s1041" type="#_x0000_t202" style="position:absolute;margin-left:251.95pt;margin-top:60.2pt;width:24.55pt;height:24pt;z-index:25166541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" filled="f" stroked="f" strokeweight=".5pt">
                  <v:textbox>
                    <w:txbxContent>
                      <w:p w14:paraId="5EC9627F" w14:textId="77777777" w:rsidR="00CE3994" w:rsidRPr="00C32068" w:rsidRDefault="00CE3994" w:rsidP="00CE3994">
                        <w:pPr>
                          <w:rPr>
                            <w:ins w:id="93" w:author="Camp, Chris" w:date="2022-12-16T11:39:00Z"/>
                            <w:b/>
                            <w:bCs/>
                          </w:rPr>
                        </w:pPr>
                        <w:ins w:id="94" w:author="Camp, Chris" w:date="2022-12-16T11:39:00Z">
                          <w:r w:rsidRPr="00C32068">
                            <w:rPr>
                              <w:b/>
                              <w:bCs/>
                            </w:rPr>
                            <w:t>B</w:t>
                          </w:r>
                        </w:ins>
                      </w:p>
                    </w:txbxContent>
                  </v:textbox>
                  <w10:wrap anchory="page"/>
                </v:shape>
              </w:pict>
            </mc:Fallback>
          </mc:AlternateContent>
        </w:r>
        <w:r w:rsidR="00D36A8B">
          <w:rPr>
            <w:noProof/>
            <w:szCs w:val="24"/>
          </w:rPr>
          <mc:AlternateContent>
            <mc:Choice Requires="wps">
              <w:drawing>
                <wp:anchor distT="0" distB="0" distL="114300" distR="114300" simplePos="0" relativeHeight="251664394" behindDoc="0" locked="0" layoutInCell="1" allowOverlap="1" wp14:anchorId="1B764E6E" wp14:editId="24AB83DD">
                  <wp:simplePos x="0" y="0"/>
                  <wp:positionH relativeFrom="column">
                    <wp:posOffset>106998</wp:posOffset>
                  </wp:positionH>
                  <wp:positionV relativeFrom="page">
                    <wp:posOffset>754063</wp:posOffset>
                  </wp:positionV>
                  <wp:extent cx="311727"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6CCF6783" w14:textId="77777777" w:rsidR="00CE3994" w:rsidRPr="00C32068" w:rsidRDefault="00CE3994">
                              <w:pPr>
                                <w:rPr>
                                  <w:ins w:id="95" w:author="Camp, Chris" w:date="2022-12-16T11:39:00Z"/>
                                  <w:b/>
                                  <w:bCs/>
                                </w:rPr>
                              </w:pPr>
                              <w:ins w:id="96" w:author="Camp, Chris" w:date="2022-12-16T11:39:00Z">
                                <w:r w:rsidRPr="00C32068">
                                  <w:rPr>
                                    <w:b/>
                                    <w:bC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4E6E" id="Text Box 26" o:spid="_x0000_s1042" type="#_x0000_t202" style="position:absolute;margin-left:8.45pt;margin-top:59.4pt;width:24.55pt;height:24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" filled="f" stroked="f" strokeweight=".5pt">
                  <v:textbox>
                    <w:txbxContent>
                      <w:p w14:paraId="6CCF6783" w14:textId="77777777" w:rsidR="00CE3994" w:rsidRPr="00C32068" w:rsidRDefault="00CE3994">
                        <w:pPr>
                          <w:rPr>
                            <w:ins w:id="97" w:author="Camp, Chris" w:date="2022-12-16T11:39:00Z"/>
                            <w:b/>
                            <w:bCs/>
                          </w:rPr>
                        </w:pPr>
                        <w:ins w:id="98" w:author="Camp, Chris" w:date="2022-12-16T11:39:00Z">
                          <w:r w:rsidRPr="00C32068">
                            <w:rPr>
                              <w:b/>
                              <w:bCs/>
                            </w:rPr>
                            <w:t>A</w:t>
                          </w:r>
                        </w:ins>
                      </w:p>
                    </w:txbxContent>
                  </v:textbox>
                  <w10:wrap anchory="page"/>
                </v:shape>
              </w:pict>
            </mc:Fallback>
          </mc:AlternateContent>
        </w:r>
      </w:ins>
      <w:del w:id="99" w:author="Camp, Chris" w:date="2022-12-16T11:39:00Z">
        <w:r w:rsidR="006B2D9E">
          <w:rPr>
            <w:noProof/>
            <w:szCs w:val="24"/>
          </w:rPr>
          <mc:AlternateContent>
            <mc:Choice Requires="wps">
              <w:drawing>
                <wp:anchor distT="0" distB="0" distL="114300" distR="114300" simplePos="0" relativeHeight="251655170" behindDoc="0" locked="0" layoutInCell="1" allowOverlap="1" wp14:anchorId="140C70CA" wp14:editId="565C6ED1">
                  <wp:simplePos x="0" y="0"/>
                  <wp:positionH relativeFrom="column">
                    <wp:posOffset>3209925</wp:posOffset>
                  </wp:positionH>
                  <wp:positionV relativeFrom="page">
                    <wp:posOffset>722313</wp:posOffset>
                  </wp:positionV>
                  <wp:extent cx="311727" cy="304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701E4623" w14:textId="44B350F2" w:rsidR="00CE3994" w:rsidRPr="00C32068" w:rsidRDefault="00CE3994" w:rsidP="00CE3994">
                              <w:pPr>
                                <w:rPr>
                                  <w:del w:id="100" w:author="Camp, Chris" w:date="2022-12-16T11:39:00Z"/>
                                  <w:b/>
                                  <w:bCs/>
                                </w:rPr>
                              </w:pPr>
                              <w:del w:id="101" w:author="Camp, Chris" w:date="2022-12-16T11:39:00Z">
                                <w:r w:rsidRPr="00C32068">
                                  <w:rPr>
                                    <w:b/>
                                    <w:bCs/>
                                  </w:rPr>
                                  <w:delText>B</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70CA" id="Text Box 10" o:spid="_x0000_s1043" type="#_x0000_t202" style="position:absolute;margin-left:252.75pt;margin-top:56.9pt;width:24.55pt;height:24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Vy1GgIAADIEAAAOAAAAZHJzL2Uyb0RvYy54bWysU11v2yAUfZ+0/4B4X2wna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" filled="f" stroked="f" strokeweight=".5pt">
                  <v:textbox>
                    <w:txbxContent>
                      <w:p w14:paraId="701E4623" w14:textId="44B350F2" w:rsidR="00CE3994" w:rsidRPr="00C32068" w:rsidRDefault="00CE3994" w:rsidP="00CE3994">
                        <w:pPr>
                          <w:rPr>
                            <w:del w:id="102" w:author="Camp, Chris" w:date="2022-12-16T11:39:00Z"/>
                            <w:b/>
                            <w:bCs/>
                          </w:rPr>
                        </w:pPr>
                        <w:del w:id="103" w:author="Camp, Chris" w:date="2022-12-16T11:39:00Z">
                          <w:r w:rsidRPr="00C32068">
                            <w:rPr>
                              <w:b/>
                              <w:bCs/>
                            </w:rPr>
                            <w:delText>B</w:delText>
                          </w:r>
                        </w:del>
                      </w:p>
                    </w:txbxContent>
                  </v:textbox>
                  <w10:wrap anchory="page"/>
                </v:shape>
              </w:pict>
            </mc:Fallback>
          </mc:AlternateContent>
        </w:r>
      </w:del>
      <w:r w:rsidR="002E278E">
        <w:rPr>
          <w:noProof/>
          <w:szCs w:val="24"/>
        </w:rPr>
        <mc:AlternateContent>
          <mc:Choice Requires="wps">
            <w:drawing>
              <wp:anchor distT="0" distB="0" distL="114300" distR="114300" simplePos="0" relativeHeight="251658250" behindDoc="0" locked="0" layoutInCell="1" allowOverlap="1" wp14:anchorId="525B9862" wp14:editId="04CAE540">
                <wp:simplePos x="0" y="0"/>
                <wp:positionH relativeFrom="margin">
                  <wp:align>left</wp:align>
                </wp:positionH>
                <wp:positionV relativeFrom="page">
                  <wp:posOffset>3328353</wp:posOffset>
                </wp:positionV>
                <wp:extent cx="311727" cy="304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3EB25C13" w14:textId="62481B82" w:rsidR="002E278E" w:rsidRPr="00C32068" w:rsidRDefault="002E278E" w:rsidP="002E278E">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9862" id="Text Box 50" o:spid="_x0000_s1044" type="#_x0000_t202" style="position:absolute;margin-left:0;margin-top:262.1pt;width:24.55pt;height:24pt;z-index:25165825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0RGwIAADIEAAAOAAAAZHJzL2Uyb0RvYy54bWysU9tuGyEQfa/Uf0C813uxEy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" filled="f" stroked="f" strokeweight=".5pt">
                <v:textbox>
                  <w:txbxContent>
                    <w:p w14:paraId="3EB25C13" w14:textId="62481B82" w:rsidR="002E278E" w:rsidRPr="00C32068" w:rsidRDefault="002E278E" w:rsidP="002E278E">
                      <w:pPr>
                        <w:rPr>
                          <w:b/>
                          <w:bCs/>
                        </w:rPr>
                      </w:pPr>
                      <w:r>
                        <w:rPr>
                          <w:b/>
                          <w:bCs/>
                        </w:rPr>
                        <w:t>C</w:t>
                      </w:r>
                    </w:p>
                  </w:txbxContent>
                </v:textbox>
                <w10:wrap anchorx="margin" anchory="page"/>
              </v:shape>
            </w:pict>
          </mc:Fallback>
        </mc:AlternateContent>
      </w:r>
      <w:ins w:id="104" w:author="Camp, Chris" w:date="2022-12-16T11:39:00Z">
        <w:r w:rsidR="002E278E">
          <w:rPr>
            <w:noProof/>
          </w:rPr>
          <mc:AlternateContent>
            <mc:Choice Requires="wpg">
              <w:drawing>
                <wp:inline distT="0" distB="0" distL="0" distR="0" wp14:anchorId="6DDAA475" wp14:editId="77E42086">
                  <wp:extent cx="5875020" cy="2190428"/>
                  <wp:effectExtent l="0" t="0" r="0" b="635"/>
                  <wp:docPr id="27" name="Group 27"/>
                  <wp:cNvGraphicFramePr/>
                  <a:graphic xmlns:a="http://schemas.openxmlformats.org/drawingml/2006/main">
                    <a:graphicData uri="http://schemas.microsoft.com/office/word/2010/wordprocessingGroup">
                      <wpg:wgp>
                        <wpg:cNvGrpSpPr/>
                        <wpg:grpSpPr>
                          <a:xfrm>
                            <a:off x="0" y="0"/>
                            <a:ext cx="5875020" cy="2190428"/>
                            <a:chOff x="-24734" y="291749"/>
                            <a:chExt cx="6714649" cy="2296447"/>
                          </a:xfrm>
                        </wpg:grpSpPr>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3502416" y="291749"/>
                              <a:ext cx="3187499" cy="2295937"/>
                            </a:xfrm>
                            <a:prstGeom prst="rect">
                              <a:avLst/>
                            </a:prstGeom>
                          </pic:spPr>
                        </pic:pic>
                        <pic:pic xmlns:pic="http://schemas.openxmlformats.org/drawingml/2006/picture">
                          <pic:nvPicPr>
                            <pic:cNvPr id="31" name="Picture 3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24734" y="310875"/>
                              <a:ext cx="3161426" cy="2277321"/>
                            </a:xfrm>
                            <a:prstGeom prst="rect">
                              <a:avLst/>
                            </a:prstGeom>
                          </pic:spPr>
                        </pic:pic>
                      </wpg:wgp>
                    </a:graphicData>
                  </a:graphic>
                </wp:inline>
              </w:drawing>
            </mc:Choice>
            <mc:Fallback>
              <w:pict>
                <v:group w14:anchorId="7038AC94" id="Group 13" o:spid="_x0000_s1026" style="width:462.6pt;height:172.45pt;mso-position-horizontal-relative:char;mso-position-vertical-relative:line" coordorigin="-247,2917" coordsize="67146,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">
                  <v:shape id="Picture 8" o:spid="_x0000_s1027" type="#_x0000_t75" style="position:absolute;left:35024;top:2917;width:31875;height:2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">
                    <v:imagedata r:id="rId21" o:title=""/>
                  </v:shape>
                  <v:shape id="Picture 9" o:spid="_x0000_s1028" type="#_x0000_t75" style="position:absolute;left:-247;top:3108;width:31613;height:2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">
                    <v:imagedata r:id="rId22" o:title=""/>
                  </v:shape>
                  <w10:anchorlock/>
                </v:group>
              </w:pict>
            </mc:Fallback>
          </mc:AlternateContent>
        </w:r>
        <w:r w:rsidR="00893456">
          <w:rPr>
            <w:noProof/>
          </w:rPr>
          <mc:AlternateContent>
            <mc:Choice Requires="wpg">
              <w:drawing>
                <wp:inline distT="0" distB="0" distL="0" distR="0" wp14:anchorId="05C0B6FC" wp14:editId="4D38903A">
                  <wp:extent cx="5943600" cy="4147185"/>
                  <wp:effectExtent l="0" t="0" r="0" b="5715"/>
                  <wp:docPr id="36" name="Group 36"/>
                  <wp:cNvGraphicFramePr/>
                  <a:graphic xmlns:a="http://schemas.openxmlformats.org/drawingml/2006/main">
                    <a:graphicData uri="http://schemas.microsoft.com/office/word/2010/wordprocessingGroup">
                      <wpg:wgp>
                        <wpg:cNvGrpSpPr/>
                        <wpg:grpSpPr>
                          <a:xfrm>
                            <a:off x="0" y="0"/>
                            <a:ext cx="5943600" cy="4147185"/>
                            <a:chOff x="0" y="0"/>
                            <a:chExt cx="5943600" cy="4147185"/>
                          </a:xfrm>
                        </wpg:grpSpPr>
                        <pic:pic xmlns:pic="http://schemas.openxmlformats.org/drawingml/2006/picture">
                          <pic:nvPicPr>
                            <pic:cNvPr id="37" name="Picture 1" descr="A picture containing circl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b="12265"/>
                            <a:stretch/>
                          </pic:blipFill>
                          <pic:spPr bwMode="auto">
                            <a:xfrm>
                              <a:off x="0" y="0"/>
                              <a:ext cx="5943600" cy="3195320"/>
                            </a:xfrm>
                            <a:prstGeom prst="rect">
                              <a:avLst/>
                            </a:prstGeom>
                            <a:ln>
                              <a:noFill/>
                            </a:ln>
                            <a:extLst>
                              <a:ext uri="{53640926-AAD7-44D8-BBD7-CCE9431645EC}">
                                <a14:shadowObscured xmlns:a14="http://schemas.microsoft.com/office/drawing/2010/main"/>
                              </a:ext>
                            </a:extLst>
                          </pic:spPr>
                        </pic:pic>
                        <wps:wsp>
                          <wps:cNvPr id="45" name="Text Box 2"/>
                          <wps:cNvSpPr txBox="1">
                            <a:spLocks noChangeArrowheads="1"/>
                          </wps:cNvSpPr>
                          <wps:spPr bwMode="auto">
                            <a:xfrm>
                              <a:off x="0" y="3261996"/>
                              <a:ext cx="5943599" cy="885189"/>
                            </a:xfrm>
                            <a:prstGeom prst="rect">
                              <a:avLst/>
                            </a:prstGeom>
                            <a:noFill/>
                            <a:ln w="9525">
                              <a:noFill/>
                              <a:miter lim="800000"/>
                              <a:headEnd/>
                              <a:tailEnd/>
                            </a:ln>
                          </wps:spPr>
                          <wps:txbx>
                            <w:txbxContent>
                              <w:p w14:paraId="62EE8E13" w14:textId="77777777" w:rsidR="00893456" w:rsidRPr="002E278E" w:rsidRDefault="00893456" w:rsidP="00893456">
                                <w:pPr>
                                  <w:pStyle w:val="Caption"/>
                                  <w:rPr>
                                    <w:ins w:id="105" w:author="Camp, Chris" w:date="2022-12-16T11:39:00Z"/>
                                    <w:i w:val="0"/>
                                    <w:color w:val="auto"/>
                                    <w:sz w:val="24"/>
                                    <w:szCs w:val="24"/>
                                  </w:rPr>
                                </w:pPr>
                                <w:ins w:id="106" w:author="Camp, Chris" w:date="2022-12-16T11:39:00Z">
                                  <w:r w:rsidRPr="00915269">
                                    <w:rPr>
                                      <w:b/>
                                      <w:bCs/>
                                      <w:i w:val="0"/>
                                      <w:iCs w:val="0"/>
                                      <w:color w:val="auto"/>
                                    </w:rPr>
                                    <w:t xml:space="preserve">Figure </w:t>
                                  </w:r>
                                  <w:r w:rsidR="002E278E">
                                    <w:rPr>
                                      <w:b/>
                                      <w:bCs/>
                                      <w:i w:val="0"/>
                                      <w:iCs w:val="0"/>
                                      <w:color w:val="auto"/>
                                    </w:rPr>
                                    <w:t>2</w:t>
                                  </w:r>
                                  <w:r w:rsidR="002E278E">
                                    <w:rPr>
                                      <w:i w:val="0"/>
                                      <w:iCs w:val="0"/>
                                      <w:color w:val="auto"/>
                                    </w:rPr>
                                    <w:t xml:space="preserve">: Fingerprinting (A) and discriminability (B) across groups. </w:t>
                                  </w:r>
                                  <w:r w:rsidR="00540938">
                                    <w:rPr>
                                      <w:i w:val="0"/>
                                      <w:iCs w:val="0"/>
                                      <w:color w:val="auto"/>
                                    </w:rPr>
                                    <w:t>Error bars represent 95% confidence intervals derived from bootstrapping</w:t>
                                  </w:r>
                                  <w:r w:rsidR="00E17A4B">
                                    <w:rPr>
                                      <w:i w:val="0"/>
                                      <w:iCs w:val="0"/>
                                      <w:color w:val="auto"/>
                                    </w:rPr>
                                    <w:t xml:space="preserve"> (</w:t>
                                  </w:r>
                                  <w:r w:rsidR="00E404FF">
                                    <w:rPr>
                                      <w:i w:val="0"/>
                                      <w:iCs w:val="0"/>
                                      <w:color w:val="auto"/>
                                    </w:rPr>
                                    <w:t xml:space="preserve">Fingerprinting bootstraps are sampled at 80% of sample size, increasing the </w:t>
                                  </w:r>
                                  <w:r w:rsidR="002F158F">
                                    <w:rPr>
                                      <w:i w:val="0"/>
                                      <w:iCs w:val="0"/>
                                      <w:color w:val="auto"/>
                                    </w:rPr>
                                    <w:t>confidence intervals)</w:t>
                                  </w:r>
                                  <w:r w:rsidR="00540938">
                                    <w:rPr>
                                      <w:i w:val="0"/>
                                      <w:iCs w:val="0"/>
                                      <w:color w:val="auto"/>
                                    </w:rPr>
                                    <w:t>.</w:t>
                                  </w:r>
                                  <w:r w:rsidR="002F158F">
                                    <w:rPr>
                                      <w:i w:val="0"/>
                                      <w:iCs w:val="0"/>
                                      <w:color w:val="auto"/>
                                    </w:rPr>
                                    <w:t xml:space="preserve"> Significance values reflect tests against chance (dashed black lines).</w:t>
                                  </w:r>
                                  <w:r w:rsidR="002E278E">
                                    <w:rPr>
                                      <w:i w:val="0"/>
                                      <w:iCs w:val="0"/>
                                      <w:color w:val="auto"/>
                                    </w:rPr>
                                    <w:t xml:space="preserve"> **: </w:t>
                                  </w:r>
                                  <w:r w:rsidR="002E278E">
                                    <w:rPr>
                                      <w:color w:val="auto"/>
                                    </w:rPr>
                                    <w:t>p</w:t>
                                  </w:r>
                                  <w:r w:rsidR="002E278E">
                                    <w:rPr>
                                      <w:i w:val="0"/>
                                      <w:iCs w:val="0"/>
                                      <w:color w:val="auto"/>
                                    </w:rPr>
                                    <w:t xml:space="preserve"> &lt; .01, ***: </w:t>
                                  </w:r>
                                  <w:r w:rsidR="002E278E">
                                    <w:rPr>
                                      <w:color w:val="auto"/>
                                    </w:rPr>
                                    <w:t>p</w:t>
                                  </w:r>
                                  <w:r w:rsidR="002E278E">
                                    <w:rPr>
                                      <w:i w:val="0"/>
                                      <w:iCs w:val="0"/>
                                      <w:color w:val="auto"/>
                                    </w:rPr>
                                    <w:t xml:space="preserve"> &lt; .00</w:t>
                                  </w:r>
                                  <w:r w:rsidR="00540938">
                                    <w:rPr>
                                      <w:i w:val="0"/>
                                      <w:iCs w:val="0"/>
                                      <w:color w:val="auto"/>
                                    </w:rPr>
                                    <w:t>1</w:t>
                                  </w:r>
                                  <w:r w:rsidR="002E278E">
                                    <w:rPr>
                                      <w:i w:val="0"/>
                                      <w:iCs w:val="0"/>
                                      <w:color w:val="auto"/>
                                    </w:rPr>
                                    <w:t>.</w:t>
                                  </w:r>
                                  <w:r w:rsidR="002E278E">
                                    <w:rPr>
                                      <w:i w:val="0"/>
                                      <w:iCs w:val="0"/>
                                      <w:noProof/>
                                      <w:color w:val="auto"/>
                                      <w:sz w:val="24"/>
                                      <w:szCs w:val="24"/>
                                    </w:rPr>
                                    <w:t xml:space="preserve"> </w:t>
                                  </w:r>
                                  <w:r w:rsidR="002E278E">
                                    <w:rPr>
                                      <w:i w:val="0"/>
                                      <w:iCs w:val="0"/>
                                      <w:color w:val="auto"/>
                                    </w:rPr>
                                    <w:t>C)</w:t>
                                  </w:r>
                                  <w:r w:rsidRPr="00915269">
                                    <w:rPr>
                                      <w:i w:val="0"/>
                                      <w:iCs w:val="0"/>
                                      <w:color w:val="auto"/>
                                    </w:rPr>
                                    <w:t xml:space="preserve"> Edges that most improved (red; differential power) and least improved (blue; group consistency) fingerprinting identification</w:t>
                                  </w:r>
                                  <w:r w:rsidR="00226789">
                                    <w:rPr>
                                      <w:i w:val="0"/>
                                      <w:iCs w:val="0"/>
                                      <w:color w:val="auto"/>
                                    </w:rPr>
                                    <w:t xml:space="preserve"> across all participants</w:t>
                                  </w:r>
                                  <w:r w:rsidRPr="00915269">
                                    <w:rPr>
                                      <w:i w:val="0"/>
                                      <w:iCs w:val="0"/>
                                      <w:color w:val="auto"/>
                                    </w:rPr>
                                    <w:t>.</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ins>
                              </w:p>
                            </w:txbxContent>
                          </wps:txbx>
                          <wps:bodyPr rot="0" vert="horz" wrap="square" lIns="91440" tIns="45720" rIns="91440" bIns="45720" anchor="t" anchorCtr="0">
                            <a:spAutoFit/>
                          </wps:bodyPr>
                        </wps:wsp>
                      </wpg:wgp>
                    </a:graphicData>
                  </a:graphic>
                </wp:inline>
              </w:drawing>
            </mc:Choice>
            <mc:Fallback>
              <w:pict>
                <v:group w14:anchorId="05C0B6FC" id="Group 36" o:spid="_x0000_s1045" style="width:468pt;height:326.55pt;mso-position-horizontal-relative:char;mso-position-vertical-relative:line" coordsize="59436,41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">
                  <v:shape id="Picture 1" o:spid="_x0000_s1046" type="#_x0000_t75" alt="A picture containing circle&#10;&#10;Description automatically generated" style="position:absolute;width:59436;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">
                    <v:imagedata r:id="rId24" o:title="A picture containing circle&#10;&#10;Description automatically generated" cropbottom="8038f"/>
                  </v:shape>
                  <v:shape id="Text Box 2" o:spid="_x0000_s1047" type="#_x0000_t202" style="position:absolute;top:32619;width:59435;height:8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62EE8E13" w14:textId="77777777" w:rsidR="00893456" w:rsidRPr="002E278E" w:rsidRDefault="00893456" w:rsidP="00893456">
                          <w:pPr>
                            <w:pStyle w:val="Caption"/>
                            <w:rPr>
                              <w:ins w:id="107" w:author="Camp, Chris" w:date="2022-12-16T11:39:00Z"/>
                              <w:i w:val="0"/>
                              <w:color w:val="auto"/>
                              <w:sz w:val="24"/>
                              <w:szCs w:val="24"/>
                            </w:rPr>
                          </w:pPr>
                          <w:ins w:id="108" w:author="Camp, Chris" w:date="2022-12-16T11:39:00Z">
                            <w:r w:rsidRPr="00915269">
                              <w:rPr>
                                <w:b/>
                                <w:bCs/>
                                <w:i w:val="0"/>
                                <w:iCs w:val="0"/>
                                <w:color w:val="auto"/>
                              </w:rPr>
                              <w:t xml:space="preserve">Figure </w:t>
                            </w:r>
                            <w:r w:rsidR="002E278E">
                              <w:rPr>
                                <w:b/>
                                <w:bCs/>
                                <w:i w:val="0"/>
                                <w:iCs w:val="0"/>
                                <w:color w:val="auto"/>
                              </w:rPr>
                              <w:t>2</w:t>
                            </w:r>
                            <w:r w:rsidR="002E278E">
                              <w:rPr>
                                <w:i w:val="0"/>
                                <w:iCs w:val="0"/>
                                <w:color w:val="auto"/>
                              </w:rPr>
                              <w:t xml:space="preserve">: Fingerprinting (A) and discriminability (B) across groups. </w:t>
                            </w:r>
                            <w:r w:rsidR="00540938">
                              <w:rPr>
                                <w:i w:val="0"/>
                                <w:iCs w:val="0"/>
                                <w:color w:val="auto"/>
                              </w:rPr>
                              <w:t>Error bars represent 95% confidence intervals derived from bootstrapping</w:t>
                            </w:r>
                            <w:r w:rsidR="00E17A4B">
                              <w:rPr>
                                <w:i w:val="0"/>
                                <w:iCs w:val="0"/>
                                <w:color w:val="auto"/>
                              </w:rPr>
                              <w:t xml:space="preserve"> (</w:t>
                            </w:r>
                            <w:r w:rsidR="00E404FF">
                              <w:rPr>
                                <w:i w:val="0"/>
                                <w:iCs w:val="0"/>
                                <w:color w:val="auto"/>
                              </w:rPr>
                              <w:t xml:space="preserve">Fingerprinting bootstraps are sampled at 80% of sample size, increasing the </w:t>
                            </w:r>
                            <w:r w:rsidR="002F158F">
                              <w:rPr>
                                <w:i w:val="0"/>
                                <w:iCs w:val="0"/>
                                <w:color w:val="auto"/>
                              </w:rPr>
                              <w:t>confidence intervals)</w:t>
                            </w:r>
                            <w:r w:rsidR="00540938">
                              <w:rPr>
                                <w:i w:val="0"/>
                                <w:iCs w:val="0"/>
                                <w:color w:val="auto"/>
                              </w:rPr>
                              <w:t>.</w:t>
                            </w:r>
                            <w:r w:rsidR="002F158F">
                              <w:rPr>
                                <w:i w:val="0"/>
                                <w:iCs w:val="0"/>
                                <w:color w:val="auto"/>
                              </w:rPr>
                              <w:t xml:space="preserve"> Significance values reflect tests against chance (dashed black lines).</w:t>
                            </w:r>
                            <w:r w:rsidR="002E278E">
                              <w:rPr>
                                <w:i w:val="0"/>
                                <w:iCs w:val="0"/>
                                <w:color w:val="auto"/>
                              </w:rPr>
                              <w:t xml:space="preserve"> **: </w:t>
                            </w:r>
                            <w:r w:rsidR="002E278E">
                              <w:rPr>
                                <w:color w:val="auto"/>
                              </w:rPr>
                              <w:t>p</w:t>
                            </w:r>
                            <w:r w:rsidR="002E278E">
                              <w:rPr>
                                <w:i w:val="0"/>
                                <w:iCs w:val="0"/>
                                <w:color w:val="auto"/>
                              </w:rPr>
                              <w:t xml:space="preserve"> &lt; .01, ***: </w:t>
                            </w:r>
                            <w:r w:rsidR="002E278E">
                              <w:rPr>
                                <w:color w:val="auto"/>
                              </w:rPr>
                              <w:t>p</w:t>
                            </w:r>
                            <w:r w:rsidR="002E278E">
                              <w:rPr>
                                <w:i w:val="0"/>
                                <w:iCs w:val="0"/>
                                <w:color w:val="auto"/>
                              </w:rPr>
                              <w:t xml:space="preserve"> &lt; .00</w:t>
                            </w:r>
                            <w:r w:rsidR="00540938">
                              <w:rPr>
                                <w:i w:val="0"/>
                                <w:iCs w:val="0"/>
                                <w:color w:val="auto"/>
                              </w:rPr>
                              <w:t>1</w:t>
                            </w:r>
                            <w:r w:rsidR="002E278E">
                              <w:rPr>
                                <w:i w:val="0"/>
                                <w:iCs w:val="0"/>
                                <w:color w:val="auto"/>
                              </w:rPr>
                              <w:t>.</w:t>
                            </w:r>
                            <w:r w:rsidR="002E278E">
                              <w:rPr>
                                <w:i w:val="0"/>
                                <w:iCs w:val="0"/>
                                <w:noProof/>
                                <w:color w:val="auto"/>
                                <w:sz w:val="24"/>
                                <w:szCs w:val="24"/>
                              </w:rPr>
                              <w:t xml:space="preserve"> </w:t>
                            </w:r>
                            <w:r w:rsidR="002E278E">
                              <w:rPr>
                                <w:i w:val="0"/>
                                <w:iCs w:val="0"/>
                                <w:color w:val="auto"/>
                              </w:rPr>
                              <w:t>C)</w:t>
                            </w:r>
                            <w:r w:rsidRPr="00915269">
                              <w:rPr>
                                <w:i w:val="0"/>
                                <w:iCs w:val="0"/>
                                <w:color w:val="auto"/>
                              </w:rPr>
                              <w:t xml:space="preserve"> Edges that most improved (red; differential power) and least improved (blue; group consistency) fingerprinting identification</w:t>
                            </w:r>
                            <w:r w:rsidR="00226789">
                              <w:rPr>
                                <w:i w:val="0"/>
                                <w:iCs w:val="0"/>
                                <w:color w:val="auto"/>
                              </w:rPr>
                              <w:t xml:space="preserve"> across all participants</w:t>
                            </w:r>
                            <w:r w:rsidRPr="00915269">
                              <w:rPr>
                                <w:i w:val="0"/>
                                <w:iCs w:val="0"/>
                                <w:color w:val="auto"/>
                              </w:rPr>
                              <w:t>.</w:t>
                            </w:r>
                            <w:r>
                              <w:rPr>
                                <w:i w:val="0"/>
                                <w:iCs w:val="0"/>
                                <w:color w:val="auto"/>
                              </w:rPr>
                              <w:t xml:space="preserve"> All </w:t>
                            </w:r>
                            <w:r w:rsidRPr="00915269">
                              <w:rPr>
                                <w:i w:val="0"/>
                                <w:iCs w:val="0"/>
                                <w:color w:val="auto"/>
                              </w:rPr>
                              <w:t xml:space="preserve">edges </w:t>
                            </w:r>
                            <w:r w:rsidRPr="00915269">
                              <w:rPr>
                                <w:color w:val="auto"/>
                              </w:rPr>
                              <w:t>p</w:t>
                            </w:r>
                            <w:r w:rsidRPr="00915269">
                              <w:rPr>
                                <w:i w:val="0"/>
                                <w:iCs w:val="0"/>
                                <w:color w:val="auto"/>
                              </w:rPr>
                              <w:t xml:space="preserve"> &lt; .005, node degree &gt; 4.</w:t>
                            </w:r>
                          </w:ins>
                        </w:p>
                      </w:txbxContent>
                    </v:textbox>
                  </v:shape>
                  <w10:anchorlock/>
                </v:group>
              </w:pict>
            </mc:Fallback>
          </mc:AlternateContent>
        </w:r>
      </w:ins>
      <w:del w:id="109" w:author="Camp, Chris" w:date="2022-12-16T11:39:00Z">
        <w:r w:rsidR="0089755D">
          <w:rPr>
            <w:noProof/>
            <w:szCs w:val="24"/>
          </w:rPr>
          <w:lastRenderedPageBreak/>
          <mc:AlternateContent>
            <mc:Choice Requires="wps">
              <w:drawing>
                <wp:anchor distT="0" distB="0" distL="114300" distR="114300" simplePos="0" relativeHeight="251655169" behindDoc="0" locked="0" layoutInCell="1" allowOverlap="1" wp14:anchorId="64BD739A" wp14:editId="010FCDF2">
                  <wp:simplePos x="0" y="0"/>
                  <wp:positionH relativeFrom="column">
                    <wp:posOffset>131156</wp:posOffset>
                  </wp:positionH>
                  <wp:positionV relativeFrom="page">
                    <wp:posOffset>768466</wp:posOffset>
                  </wp:positionV>
                  <wp:extent cx="311727"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11727" cy="304800"/>
                          </a:xfrm>
                          <a:prstGeom prst="rect">
                            <a:avLst/>
                          </a:prstGeom>
                          <a:noFill/>
                          <a:ln w="6350">
                            <a:noFill/>
                          </a:ln>
                        </wps:spPr>
                        <wps:txbx>
                          <w:txbxContent>
                            <w:p w14:paraId="5ACD7759" w14:textId="285FBFAE" w:rsidR="00CE3994" w:rsidRPr="00C32068" w:rsidRDefault="00CE3994">
                              <w:pPr>
                                <w:rPr>
                                  <w:del w:id="110" w:author="Camp, Chris" w:date="2022-12-16T11:39:00Z"/>
                                  <w:b/>
                                  <w:bCs/>
                                </w:rPr>
                              </w:pPr>
                              <w:del w:id="111" w:author="Camp, Chris" w:date="2022-12-16T11:39:00Z">
                                <w:r w:rsidRPr="00C32068">
                                  <w:rPr>
                                    <w:b/>
                                    <w:bCs/>
                                  </w:rPr>
                                  <w:delText>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739A" id="Text Box 7" o:spid="_x0000_s1048" type="#_x0000_t202" style="position:absolute;margin-left:10.35pt;margin-top:60.5pt;width:24.55pt;height:24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" filled="f" stroked="f" strokeweight=".5pt">
                  <v:textbox>
                    <w:txbxContent>
                      <w:p w14:paraId="5ACD7759" w14:textId="285FBFAE" w:rsidR="00CE3994" w:rsidRPr="00C32068" w:rsidRDefault="00CE3994">
                        <w:pPr>
                          <w:rPr>
                            <w:del w:id="112" w:author="Camp, Chris" w:date="2022-12-16T11:39:00Z"/>
                            <w:b/>
                            <w:bCs/>
                          </w:rPr>
                        </w:pPr>
                        <w:del w:id="113" w:author="Camp, Chris" w:date="2022-12-16T11:39:00Z">
                          <w:r w:rsidRPr="00C32068">
                            <w:rPr>
                              <w:b/>
                              <w:bCs/>
                            </w:rPr>
                            <w:delText>A</w:delText>
                          </w:r>
                        </w:del>
                      </w:p>
                    </w:txbxContent>
                  </v:textbox>
                  <w10:wrap anchory="page"/>
                </v:shape>
              </w:pict>
            </mc:Fallback>
          </mc:AlternateContent>
        </w:r>
        <w:r w:rsidR="002E278E">
          <w:rPr>
            <w:noProof/>
          </w:rPr>
          <mc:AlternateContent>
            <mc:Choice Requires="wpg">
              <w:drawing>
                <wp:inline distT="0" distB="0" distL="0" distR="0" wp14:anchorId="4BB91E90" wp14:editId="4C27897A">
                  <wp:extent cx="5895109" cy="2343597"/>
                  <wp:effectExtent l="0" t="0" r="0" b="0"/>
                  <wp:docPr id="13" name="Group 13"/>
                  <wp:cNvGraphicFramePr/>
                  <a:graphic xmlns:a="http://schemas.openxmlformats.org/drawingml/2006/main">
                    <a:graphicData uri="http://schemas.microsoft.com/office/word/2010/wordprocessingGroup">
                      <wpg:wgp>
                        <wpg:cNvGrpSpPr/>
                        <wpg:grpSpPr>
                          <a:xfrm>
                            <a:off x="0" y="0"/>
                            <a:ext cx="5685569" cy="2343597"/>
                            <a:chOff x="192764" y="101676"/>
                            <a:chExt cx="6498121" cy="2457031"/>
                          </a:xfrm>
                        </wpg:grpSpPr>
                        <pic:pic xmlns:pic="http://schemas.openxmlformats.org/drawingml/2006/picture">
                          <pic:nvPicPr>
                            <pic:cNvPr id="8" name="Picture 8"/>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3594662" y="101676"/>
                              <a:ext cx="3096223" cy="2457031"/>
                            </a:xfrm>
                            <a:prstGeom prst="rect">
                              <a:avLst/>
                            </a:prstGeom>
                          </pic:spPr>
                        </pic:pic>
                        <pic:pic xmlns:pic="http://schemas.openxmlformats.org/drawingml/2006/picture">
                          <pic:nvPicPr>
                            <pic:cNvPr id="9" name="Picture 9"/>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192764" y="112813"/>
                              <a:ext cx="3076491" cy="2441372"/>
                            </a:xfrm>
                            <a:prstGeom prst="rect">
                              <a:avLst/>
                            </a:prstGeom>
                          </pic:spPr>
                        </pic:pic>
                      </wpg:wgp>
                    </a:graphicData>
                  </a:graphic>
                </wp:inline>
              </w:drawing>
            </mc:Choice>
            <mc:Fallback>
              <w:pict>
                <v:group w14:anchorId="48BF081E" id="Group 13" o:spid="_x0000_s1026" style="width:464.2pt;height:184.55pt;mso-position-horizontal-relative:char;mso-position-vertical-relative:line" coordorigin="1927,1016" coordsize="64981,2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">
                  <v:shape id="Picture 8" o:spid="_x0000_s1027" type="#_x0000_t75" style="position:absolute;left:35946;top:1016;width:30962;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">
                    <v:imagedata r:id="rId27" o:title=""/>
                  </v:shape>
                  <v:shape id="Picture 9" o:spid="_x0000_s1028" type="#_x0000_t75" style="position:absolute;left:1927;top:1128;width:30765;height:2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">
                    <v:imagedata r:id="rId28" o:title=""/>
                  </v:shape>
                  <w10:anchorlock/>
                </v:group>
              </w:pict>
            </mc:Fallback>
          </mc:AlternateContent>
        </w:r>
        <w:r w:rsidR="00893456">
          <w:rPr>
            <w:noProof/>
          </w:rPr>
          <mc:AlternateContent>
            <mc:Choice Requires="wpg">
              <w:drawing>
                <wp:inline distT="0" distB="0" distL="0" distR="0" wp14:anchorId="7D35BBAE" wp14:editId="744296D7">
                  <wp:extent cx="5943600" cy="3884295"/>
                  <wp:effectExtent l="0" t="0" r="0" b="1905"/>
                  <wp:docPr id="30" name="Group 30"/>
                  <wp:cNvGraphicFramePr/>
                  <a:graphic xmlns:a="http://schemas.openxmlformats.org/drawingml/2006/main">
                    <a:graphicData uri="http://schemas.microsoft.com/office/word/2010/wordprocessingGroup">
                      <wpg:wgp>
                        <wpg:cNvGrpSpPr/>
                        <wpg:grpSpPr>
                          <a:xfrm>
                            <a:off x="0" y="0"/>
                            <a:ext cx="5943600" cy="3884295"/>
                            <a:chOff x="0" y="0"/>
                            <a:chExt cx="5943600" cy="3884295"/>
                          </a:xfrm>
                        </wpg:grpSpPr>
                        <pic:pic xmlns:pic="http://schemas.openxmlformats.org/drawingml/2006/picture">
                          <pic:nvPicPr>
                            <pic:cNvPr id="2" name="Picture 1" descr="A picture containing circle&#10;&#10;Description automatically generated">
                              <a:extLst>
                                <a:ext uri="{FF2B5EF4-FFF2-40B4-BE49-F238E27FC236}">
                                  <a16:creationId xmlns:a16="http://schemas.microsoft.com/office/drawing/2014/main" id="{7693CACC-A38D-9464-390B-19FD24AA3C8F}"/>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b="12265"/>
                            <a:stretch/>
                          </pic:blipFill>
                          <pic:spPr bwMode="auto">
                            <a:xfrm>
                              <a:off x="0" y="0"/>
                              <a:ext cx="5943600" cy="3195320"/>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261996"/>
                              <a:ext cx="5943599" cy="622299"/>
                            </a:xfrm>
                            <a:prstGeom prst="rect">
                              <a:avLst/>
                            </a:prstGeom>
                            <a:noFill/>
                            <a:ln w="9525">
                              <a:noFill/>
                              <a:miter lim="800000"/>
                              <a:headEnd/>
                              <a:tailEnd/>
                            </a:ln>
                          </wps:spPr>
                          <wps:txbx>
                            <w:txbxContent>
                              <w:p w14:paraId="0103F125" w14:textId="3366F6E2" w:rsidR="00893456" w:rsidRPr="002E278E" w:rsidRDefault="00893456" w:rsidP="00893456">
                                <w:pPr>
                                  <w:pStyle w:val="Caption"/>
                                  <w:rPr>
                                    <w:del w:id="114" w:author="Camp, Chris" w:date="2022-12-16T11:39:00Z"/>
                                    <w:i w:val="0"/>
                                    <w:color w:val="auto"/>
                                    <w:sz w:val="24"/>
                                    <w:szCs w:val="24"/>
                                  </w:rPr>
                                </w:pPr>
                                <w:del w:id="115" w:author="Camp, Chris" w:date="2022-12-16T11:39:00Z">
                                  <w:r w:rsidRPr="00915269">
                                    <w:rPr>
                                      <w:b/>
                                      <w:bCs/>
                                      <w:i w:val="0"/>
                                      <w:iCs w:val="0"/>
                                      <w:color w:val="auto"/>
                                    </w:rPr>
                                    <w:delText xml:space="preserve">Figure </w:delText>
                                  </w:r>
                                  <w:r w:rsidR="002E278E">
                                    <w:rPr>
                                      <w:b/>
                                      <w:bCs/>
                                      <w:i w:val="0"/>
                                      <w:iCs w:val="0"/>
                                      <w:color w:val="auto"/>
                                    </w:rPr>
                                    <w:delText>2</w:delText>
                                  </w:r>
                                  <w:r w:rsidR="002E278E">
                                    <w:rPr>
                                      <w:i w:val="0"/>
                                      <w:iCs w:val="0"/>
                                      <w:color w:val="auto"/>
                                    </w:rPr>
                                    <w:delText xml:space="preserve">: Fingerprinting (A) and discriminability (B) across groups. Black lines indicate chance fingerprinting and discriminability. **: </w:delText>
                                  </w:r>
                                  <w:r w:rsidR="002E278E">
                                    <w:rPr>
                                      <w:color w:val="auto"/>
                                    </w:rPr>
                                    <w:delText>p</w:delText>
                                  </w:r>
                                  <w:r w:rsidR="002E278E">
                                    <w:rPr>
                                      <w:i w:val="0"/>
                                      <w:iCs w:val="0"/>
                                      <w:color w:val="auto"/>
                                    </w:rPr>
                                    <w:delText xml:space="preserve"> &lt; .01, ***: </w:delText>
                                  </w:r>
                                  <w:r w:rsidR="002E278E">
                                    <w:rPr>
                                      <w:color w:val="auto"/>
                                    </w:rPr>
                                    <w:delText>p</w:delText>
                                  </w:r>
                                  <w:r w:rsidR="002E278E">
                                    <w:rPr>
                                      <w:i w:val="0"/>
                                      <w:iCs w:val="0"/>
                                      <w:color w:val="auto"/>
                                    </w:rPr>
                                    <w:delText xml:space="preserve"> &lt; .001.</w:delText>
                                  </w:r>
                                  <w:r w:rsidR="002E278E">
                                    <w:rPr>
                                      <w:i w:val="0"/>
                                      <w:iCs w:val="0"/>
                                      <w:noProof/>
                                      <w:color w:val="auto"/>
                                      <w:sz w:val="24"/>
                                      <w:szCs w:val="24"/>
                                    </w:rPr>
                                    <w:delText xml:space="preserve"> </w:delText>
                                  </w:r>
                                  <w:r w:rsidR="002E278E">
                                    <w:rPr>
                                      <w:i w:val="0"/>
                                      <w:iCs w:val="0"/>
                                      <w:color w:val="auto"/>
                                    </w:rPr>
                                    <w:delText>C)</w:delText>
                                  </w:r>
                                  <w:r w:rsidRPr="00915269">
                                    <w:rPr>
                                      <w:i w:val="0"/>
                                      <w:iCs w:val="0"/>
                                      <w:color w:val="auto"/>
                                    </w:rPr>
                                    <w:delText xml:space="preserve"> Edges that most improved (red; differential power) and least improved (blue; group consistency) fingerprinting identification</w:delText>
                                  </w:r>
                                  <w:r w:rsidR="00226789">
                                    <w:rPr>
                                      <w:i w:val="0"/>
                                      <w:iCs w:val="0"/>
                                      <w:color w:val="auto"/>
                                    </w:rPr>
                                    <w:delText xml:space="preserve"> across all participants</w:delText>
                                  </w:r>
                                  <w:r w:rsidRPr="00915269">
                                    <w:rPr>
                                      <w:i w:val="0"/>
                                      <w:iCs w:val="0"/>
                                      <w:color w:val="auto"/>
                                    </w:rPr>
                                    <w:delText>.</w:delText>
                                  </w:r>
                                  <w:r>
                                    <w:rPr>
                                      <w:i w:val="0"/>
                                      <w:iCs w:val="0"/>
                                      <w:color w:val="auto"/>
                                    </w:rPr>
                                    <w:delText xml:space="preserve"> All </w:delText>
                                  </w:r>
                                  <w:r w:rsidRPr="00915269">
                                    <w:rPr>
                                      <w:i w:val="0"/>
                                      <w:iCs w:val="0"/>
                                      <w:color w:val="auto"/>
                                    </w:rPr>
                                    <w:delText xml:space="preserve">edges </w:delText>
                                  </w:r>
                                  <w:r w:rsidRPr="00915269">
                                    <w:rPr>
                                      <w:color w:val="auto"/>
                                    </w:rPr>
                                    <w:delText>p</w:delText>
                                  </w:r>
                                  <w:r w:rsidRPr="00915269">
                                    <w:rPr>
                                      <w:i w:val="0"/>
                                      <w:iCs w:val="0"/>
                                      <w:color w:val="auto"/>
                                    </w:rPr>
                                    <w:delText xml:space="preserve"> &lt; .005, node degree &gt; 4.</w:delText>
                                  </w:r>
                                </w:del>
                              </w:p>
                            </w:txbxContent>
                          </wps:txbx>
                          <wps:bodyPr rot="0" vert="horz" wrap="square" lIns="91440" tIns="45720" rIns="91440" bIns="45720" anchor="t" anchorCtr="0">
                            <a:spAutoFit/>
                          </wps:bodyPr>
                        </wps:wsp>
                      </wpg:wgp>
                    </a:graphicData>
                  </a:graphic>
                </wp:inline>
              </w:drawing>
            </mc:Choice>
            <mc:Fallback>
              <w:pict>
                <v:group w14:anchorId="7D35BBAE" id="Group 30" o:spid="_x0000_s1049" style="width:468pt;height:305.85pt;mso-position-horizontal-relative:char;mso-position-vertical-relative:line" coordsize="59436,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">
                  <v:shape id="Picture 1" o:spid="_x0000_s1050" type="#_x0000_t75" alt="A picture containing circle&#10;&#10;Description automatically generated" style="position:absolute;width:59436;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">
                    <v:imagedata r:id="rId24" o:title="A picture containing circle&#10;&#10;Description automatically generated" cropbottom="8038f"/>
                  </v:shape>
                  <v:shape id="Text Box 2" o:spid="_x0000_s1051" type="#_x0000_t202" style="position:absolute;top:32619;width:59435;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103F125" w14:textId="3366F6E2" w:rsidR="00893456" w:rsidRPr="002E278E" w:rsidRDefault="00893456" w:rsidP="00893456">
                          <w:pPr>
                            <w:pStyle w:val="Caption"/>
                            <w:rPr>
                              <w:del w:id="116" w:author="Camp, Chris" w:date="2022-12-16T11:39:00Z"/>
                              <w:i w:val="0"/>
                              <w:color w:val="auto"/>
                              <w:sz w:val="24"/>
                              <w:szCs w:val="24"/>
                            </w:rPr>
                          </w:pPr>
                          <w:del w:id="117" w:author="Camp, Chris" w:date="2022-12-16T11:39:00Z">
                            <w:r w:rsidRPr="00915269">
                              <w:rPr>
                                <w:b/>
                                <w:bCs/>
                                <w:i w:val="0"/>
                                <w:iCs w:val="0"/>
                                <w:color w:val="auto"/>
                              </w:rPr>
                              <w:delText xml:space="preserve">Figure </w:delText>
                            </w:r>
                            <w:r w:rsidR="002E278E">
                              <w:rPr>
                                <w:b/>
                                <w:bCs/>
                                <w:i w:val="0"/>
                                <w:iCs w:val="0"/>
                                <w:color w:val="auto"/>
                              </w:rPr>
                              <w:delText>2</w:delText>
                            </w:r>
                            <w:r w:rsidR="002E278E">
                              <w:rPr>
                                <w:i w:val="0"/>
                                <w:iCs w:val="0"/>
                                <w:color w:val="auto"/>
                              </w:rPr>
                              <w:delText xml:space="preserve">: Fingerprinting (A) and discriminability (B) across groups. Black lines indicate chance fingerprinting and discriminability. **: </w:delText>
                            </w:r>
                            <w:r w:rsidR="002E278E">
                              <w:rPr>
                                <w:color w:val="auto"/>
                              </w:rPr>
                              <w:delText>p</w:delText>
                            </w:r>
                            <w:r w:rsidR="002E278E">
                              <w:rPr>
                                <w:i w:val="0"/>
                                <w:iCs w:val="0"/>
                                <w:color w:val="auto"/>
                              </w:rPr>
                              <w:delText xml:space="preserve"> &lt; .01, ***: </w:delText>
                            </w:r>
                            <w:r w:rsidR="002E278E">
                              <w:rPr>
                                <w:color w:val="auto"/>
                              </w:rPr>
                              <w:delText>p</w:delText>
                            </w:r>
                            <w:r w:rsidR="002E278E">
                              <w:rPr>
                                <w:i w:val="0"/>
                                <w:iCs w:val="0"/>
                                <w:color w:val="auto"/>
                              </w:rPr>
                              <w:delText xml:space="preserve"> &lt; .001.</w:delText>
                            </w:r>
                            <w:r w:rsidR="002E278E">
                              <w:rPr>
                                <w:i w:val="0"/>
                                <w:iCs w:val="0"/>
                                <w:noProof/>
                                <w:color w:val="auto"/>
                                <w:sz w:val="24"/>
                                <w:szCs w:val="24"/>
                              </w:rPr>
                              <w:delText xml:space="preserve"> </w:delText>
                            </w:r>
                            <w:r w:rsidR="002E278E">
                              <w:rPr>
                                <w:i w:val="0"/>
                                <w:iCs w:val="0"/>
                                <w:color w:val="auto"/>
                              </w:rPr>
                              <w:delText>C)</w:delText>
                            </w:r>
                            <w:r w:rsidRPr="00915269">
                              <w:rPr>
                                <w:i w:val="0"/>
                                <w:iCs w:val="0"/>
                                <w:color w:val="auto"/>
                              </w:rPr>
                              <w:delText xml:space="preserve"> Edges that most improved (red; differential power) and least improved (blue; group consistency) fingerprinting identification</w:delText>
                            </w:r>
                            <w:r w:rsidR="00226789">
                              <w:rPr>
                                <w:i w:val="0"/>
                                <w:iCs w:val="0"/>
                                <w:color w:val="auto"/>
                              </w:rPr>
                              <w:delText xml:space="preserve"> across all participants</w:delText>
                            </w:r>
                            <w:r w:rsidRPr="00915269">
                              <w:rPr>
                                <w:i w:val="0"/>
                                <w:iCs w:val="0"/>
                                <w:color w:val="auto"/>
                              </w:rPr>
                              <w:delText>.</w:delText>
                            </w:r>
                            <w:r>
                              <w:rPr>
                                <w:i w:val="0"/>
                                <w:iCs w:val="0"/>
                                <w:color w:val="auto"/>
                              </w:rPr>
                              <w:delText xml:space="preserve"> All </w:delText>
                            </w:r>
                            <w:r w:rsidRPr="00915269">
                              <w:rPr>
                                <w:i w:val="0"/>
                                <w:iCs w:val="0"/>
                                <w:color w:val="auto"/>
                              </w:rPr>
                              <w:delText xml:space="preserve">edges </w:delText>
                            </w:r>
                            <w:r w:rsidRPr="00915269">
                              <w:rPr>
                                <w:color w:val="auto"/>
                              </w:rPr>
                              <w:delText>p</w:delText>
                            </w:r>
                            <w:r w:rsidRPr="00915269">
                              <w:rPr>
                                <w:i w:val="0"/>
                                <w:iCs w:val="0"/>
                                <w:color w:val="auto"/>
                              </w:rPr>
                              <w:delText xml:space="preserve"> &lt; .005, node degree &gt; 4.</w:delText>
                            </w:r>
                          </w:del>
                        </w:p>
                      </w:txbxContent>
                    </v:textbox>
                  </v:shape>
                  <w10:anchorlock/>
                </v:group>
              </w:pict>
            </mc:Fallback>
          </mc:AlternateContent>
        </w:r>
      </w:del>
    </w:p>
    <w:p w14:paraId="55AB0716" w14:textId="211E62ED" w:rsidR="00893456" w:rsidRDefault="00893456" w:rsidP="00893456">
      <w:pPr>
        <w:widowControl/>
        <w:autoSpaceDE/>
        <w:autoSpaceDN/>
        <w:spacing w:line="480" w:lineRule="auto"/>
        <w:rPr>
          <w:szCs w:val="24"/>
        </w:rPr>
      </w:pPr>
      <w:r>
        <w:rPr>
          <w:szCs w:val="24"/>
        </w:rPr>
        <w:br w:type="page"/>
      </w:r>
    </w:p>
    <w:p w14:paraId="16632866" w14:textId="4723C6D3" w:rsidR="00893456" w:rsidRDefault="00483E01" w:rsidP="00C01503">
      <w:pPr>
        <w:pStyle w:val="Heading2"/>
        <w:ind w:left="0"/>
        <w:rPr>
          <w:rFonts w:ascii="Times New Roman" w:hAnsi="Times New Roman" w:cs="Times New Roman"/>
          <w:sz w:val="24"/>
          <w:szCs w:val="24"/>
        </w:rPr>
      </w:pPr>
      <w:r>
        <w:rPr>
          <w:rFonts w:ascii="Times New Roman" w:hAnsi="Times New Roman" w:cs="Times New Roman"/>
          <w:sz w:val="24"/>
          <w:szCs w:val="24"/>
        </w:rPr>
        <w:lastRenderedPageBreak/>
        <w:t xml:space="preserve">Association </w:t>
      </w:r>
      <w:r w:rsidR="00C01503">
        <w:rPr>
          <w:rFonts w:ascii="Times New Roman" w:hAnsi="Times New Roman" w:cs="Times New Roman"/>
          <w:sz w:val="24"/>
          <w:szCs w:val="24"/>
        </w:rPr>
        <w:t>of test-retest reliability with behavioral and clinical measures</w:t>
      </w:r>
    </w:p>
    <w:p w14:paraId="7511892C" w14:textId="0E01E122" w:rsidR="00893456" w:rsidRDefault="0017459C" w:rsidP="00D34230">
      <w:pPr>
        <w:pStyle w:val="Heading2"/>
        <w:ind w:left="0"/>
        <w:rPr>
          <w:rFonts w:ascii="Times New Roman" w:hAnsi="Times New Roman" w:cs="Times New Roman"/>
          <w:b w:val="0"/>
          <w:bCs w:val="0"/>
          <w:sz w:val="24"/>
          <w:szCs w:val="24"/>
        </w:rPr>
      </w:pPr>
      <w:r>
        <w:rPr>
          <w:rFonts w:ascii="Times New Roman" w:hAnsi="Times New Roman" w:cs="Times New Roman"/>
          <w:b w:val="0"/>
          <w:bCs w:val="0"/>
          <w:sz w:val="24"/>
          <w:szCs w:val="24"/>
        </w:rPr>
        <w:t>The reliability of edges was not</w:t>
      </w:r>
      <w:ins w:id="118" w:author="Camp, Chris" w:date="2022-12-16T11:39:00Z">
        <w:r w:rsidR="005A16BD" w:rsidRPr="005A16BD">
          <w:rPr>
            <w:rFonts w:ascii="Times New Roman" w:hAnsi="Times New Roman" w:cs="Times New Roman"/>
            <w:b w:val="0"/>
            <w:bCs w:val="0"/>
            <w:sz w:val="24"/>
            <w:szCs w:val="24"/>
          </w:rPr>
          <w:t xml:space="preserve"> found to be</w:t>
        </w:r>
      </w:ins>
      <w:r>
        <w:rPr>
          <w:rFonts w:ascii="Times New Roman" w:hAnsi="Times New Roman" w:cs="Times New Roman"/>
          <w:b w:val="0"/>
          <w:bCs w:val="0"/>
          <w:sz w:val="24"/>
          <w:szCs w:val="24"/>
        </w:rPr>
        <w:t xml:space="preserve"> associated with the</w:t>
      </w:r>
      <w:r w:rsidR="00D34230">
        <w:rPr>
          <w:rFonts w:ascii="Times New Roman" w:hAnsi="Times New Roman" w:cs="Times New Roman"/>
          <w:b w:val="0"/>
          <w:bCs w:val="0"/>
          <w:sz w:val="24"/>
          <w:szCs w:val="24"/>
        </w:rPr>
        <w:t xml:space="preserve"> edge-level</w:t>
      </w:r>
      <w:r>
        <w:rPr>
          <w:rFonts w:ascii="Times New Roman" w:hAnsi="Times New Roman" w:cs="Times New Roman"/>
          <w:b w:val="0"/>
          <w:bCs w:val="0"/>
          <w:sz w:val="24"/>
          <w:szCs w:val="24"/>
        </w:rPr>
        <w:t xml:space="preserve"> </w:t>
      </w:r>
      <w:r w:rsidR="005C2BD0">
        <w:rPr>
          <w:rFonts w:ascii="Times New Roman" w:hAnsi="Times New Roman" w:cs="Times New Roman"/>
          <w:b w:val="0"/>
          <w:bCs w:val="0"/>
          <w:sz w:val="24"/>
          <w:szCs w:val="24"/>
        </w:rPr>
        <w:t xml:space="preserve">Cohen’s </w:t>
      </w:r>
      <w:r w:rsidR="005C2BD0" w:rsidRPr="005A16BD">
        <w:rPr>
          <w:rFonts w:ascii="Times New Roman" w:hAnsi="Times New Roman"/>
          <w:b w:val="0"/>
          <w:sz w:val="24"/>
          <w:rPrChange w:id="119" w:author="Camp, Chris" w:date="2022-12-16T11:39:00Z">
            <w:rPr>
              <w:rFonts w:ascii="Times New Roman" w:hAnsi="Times New Roman" w:cs="Times New Roman"/>
              <w:b w:val="0"/>
              <w:bCs w:val="0"/>
              <w:i/>
              <w:iCs/>
              <w:sz w:val="24"/>
              <w:szCs w:val="24"/>
            </w:rPr>
          </w:rPrChange>
        </w:rPr>
        <w:t>d</w:t>
      </w:r>
      <w:r w:rsidR="005C2BD0">
        <w:rPr>
          <w:rFonts w:ascii="Times New Roman" w:hAnsi="Times New Roman" w:cs="Times New Roman"/>
          <w:b w:val="0"/>
          <w:bCs w:val="0"/>
          <w:sz w:val="24"/>
          <w:szCs w:val="24"/>
        </w:rPr>
        <w:t xml:space="preserve"> </w:t>
      </w:r>
      <w:r w:rsidRPr="005C2BD0">
        <w:rPr>
          <w:rFonts w:ascii="Times New Roman" w:hAnsi="Times New Roman" w:cs="Times New Roman"/>
          <w:b w:val="0"/>
          <w:bCs w:val="0"/>
          <w:sz w:val="24"/>
          <w:szCs w:val="24"/>
        </w:rPr>
        <w:t>effect</w:t>
      </w:r>
      <w:r>
        <w:rPr>
          <w:rFonts w:ascii="Times New Roman" w:hAnsi="Times New Roman" w:cs="Times New Roman"/>
          <w:b w:val="0"/>
          <w:bCs w:val="0"/>
          <w:sz w:val="24"/>
          <w:szCs w:val="24"/>
        </w:rPr>
        <w:t xml:space="preserve"> size </w:t>
      </w:r>
      <w:r w:rsidR="00D34230">
        <w:rPr>
          <w:rFonts w:ascii="Times New Roman" w:hAnsi="Times New Roman" w:cs="Times New Roman"/>
          <w:b w:val="0"/>
          <w:bCs w:val="0"/>
          <w:sz w:val="24"/>
          <w:szCs w:val="24"/>
        </w:rPr>
        <w:t xml:space="preserve">of </w:t>
      </w:r>
      <w:r w:rsidR="005C2BD0">
        <w:rPr>
          <w:rFonts w:ascii="Times New Roman" w:hAnsi="Times New Roman" w:cs="Times New Roman"/>
          <w:b w:val="0"/>
          <w:bCs w:val="0"/>
          <w:sz w:val="24"/>
          <w:szCs w:val="24"/>
        </w:rPr>
        <w:t>between-</w:t>
      </w:r>
      <w:r w:rsidR="00D34230">
        <w:rPr>
          <w:rFonts w:ascii="Times New Roman" w:hAnsi="Times New Roman" w:cs="Times New Roman"/>
          <w:b w:val="0"/>
          <w:bCs w:val="0"/>
          <w:sz w:val="24"/>
          <w:szCs w:val="24"/>
        </w:rPr>
        <w:t>group differences between depressed and healthy participants</w:t>
      </w:r>
      <w:r w:rsidR="00607198">
        <w:rPr>
          <w:rFonts w:ascii="Times New Roman" w:hAnsi="Times New Roman" w:cs="Times New Roman"/>
          <w:b w:val="0"/>
          <w:bCs w:val="0"/>
          <w:sz w:val="24"/>
          <w:szCs w:val="24"/>
        </w:rPr>
        <w:t>. Pearson correlations</w:t>
      </w:r>
      <w:r w:rsidR="00D34230">
        <w:rPr>
          <w:rFonts w:ascii="Times New Roman" w:hAnsi="Times New Roman" w:cs="Times New Roman"/>
          <w:b w:val="0"/>
          <w:bCs w:val="0"/>
          <w:sz w:val="24"/>
          <w:szCs w:val="24"/>
        </w:rPr>
        <w:t xml:space="preserve"> between</w:t>
      </w:r>
      <w:r w:rsidR="00893456">
        <w:rPr>
          <w:rFonts w:ascii="Times New Roman" w:hAnsi="Times New Roman" w:cs="Times New Roman"/>
          <w:b w:val="0"/>
          <w:bCs w:val="0"/>
          <w:sz w:val="24"/>
          <w:szCs w:val="24"/>
        </w:rPr>
        <w:t xml:space="preserve"> ICC, group consistency, differential power, </w:t>
      </w:r>
      <w:r w:rsidR="00607198">
        <w:rPr>
          <w:rFonts w:ascii="Times New Roman" w:hAnsi="Times New Roman" w:cs="Times New Roman"/>
          <w:b w:val="0"/>
          <w:bCs w:val="0"/>
          <w:sz w:val="24"/>
          <w:szCs w:val="24"/>
        </w:rPr>
        <w:t>or</w:t>
      </w:r>
      <w:r w:rsidR="00893456">
        <w:rPr>
          <w:rFonts w:ascii="Times New Roman" w:hAnsi="Times New Roman" w:cs="Times New Roman"/>
          <w:b w:val="0"/>
          <w:bCs w:val="0"/>
          <w:sz w:val="24"/>
          <w:szCs w:val="24"/>
        </w:rPr>
        <w:t xml:space="preserve"> distance rank </w:t>
      </w:r>
      <w:r w:rsidR="00D34230">
        <w:rPr>
          <w:rFonts w:ascii="Times New Roman" w:hAnsi="Times New Roman" w:cs="Times New Roman"/>
          <w:b w:val="0"/>
          <w:bCs w:val="0"/>
          <w:sz w:val="24"/>
          <w:szCs w:val="24"/>
        </w:rPr>
        <w:t xml:space="preserve">with </w:t>
      </w:r>
      <w:r w:rsidR="009077AC">
        <w:rPr>
          <w:rFonts w:ascii="Times New Roman" w:hAnsi="Times New Roman" w:cs="Times New Roman"/>
          <w:b w:val="0"/>
          <w:bCs w:val="0"/>
          <w:sz w:val="24"/>
          <w:szCs w:val="24"/>
        </w:rPr>
        <w:t xml:space="preserve">MDD-HV </w:t>
      </w:r>
      <w:r w:rsidR="00D34230">
        <w:rPr>
          <w:rFonts w:ascii="Times New Roman" w:hAnsi="Times New Roman" w:cs="Times New Roman"/>
          <w:b w:val="0"/>
          <w:bCs w:val="0"/>
          <w:sz w:val="24"/>
          <w:szCs w:val="24"/>
        </w:rPr>
        <w:t>effect size</w:t>
      </w:r>
      <w:r w:rsidR="002C7C3C">
        <w:rPr>
          <w:rFonts w:ascii="Times New Roman" w:hAnsi="Times New Roman" w:cs="Times New Roman"/>
          <w:b w:val="0"/>
          <w:bCs w:val="0"/>
          <w:sz w:val="24"/>
          <w:szCs w:val="24"/>
        </w:rPr>
        <w:t xml:space="preserve"> had a max </w:t>
      </w:r>
      <w:r w:rsidR="002C7C3C" w:rsidRPr="005A16BD">
        <w:rPr>
          <w:rFonts w:ascii="Times New Roman" w:hAnsi="Times New Roman"/>
          <w:b w:val="0"/>
          <w:sz w:val="24"/>
          <w:rPrChange w:id="120" w:author="Camp, Chris" w:date="2022-12-16T11:39:00Z">
            <w:rPr>
              <w:rFonts w:ascii="Times New Roman" w:hAnsi="Times New Roman" w:cs="Times New Roman"/>
              <w:b w:val="0"/>
              <w:bCs w:val="0"/>
              <w:i/>
              <w:iCs/>
              <w:sz w:val="24"/>
              <w:szCs w:val="24"/>
            </w:rPr>
          </w:rPrChange>
        </w:rPr>
        <w:t>r</w:t>
      </w:r>
      <w:r w:rsidR="002C7C3C">
        <w:rPr>
          <w:rFonts w:ascii="Times New Roman" w:hAnsi="Times New Roman" w:cs="Times New Roman"/>
          <w:b w:val="0"/>
          <w:bCs w:val="0"/>
          <w:sz w:val="24"/>
          <w:szCs w:val="24"/>
        </w:rPr>
        <w:t xml:space="preserve"> = .1</w:t>
      </w:r>
      <w:r w:rsidR="00B64DDE">
        <w:rPr>
          <w:rFonts w:ascii="Times New Roman" w:hAnsi="Times New Roman" w:cs="Times New Roman"/>
          <w:b w:val="0"/>
          <w:bCs w:val="0"/>
          <w:sz w:val="24"/>
          <w:szCs w:val="24"/>
        </w:rPr>
        <w:t>8</w:t>
      </w:r>
      <w:r w:rsidR="002C7C3C">
        <w:rPr>
          <w:rFonts w:ascii="Times New Roman" w:hAnsi="Times New Roman" w:cs="Times New Roman"/>
          <w:b w:val="0"/>
          <w:bCs w:val="0"/>
          <w:sz w:val="24"/>
          <w:szCs w:val="24"/>
        </w:rPr>
        <w:t xml:space="preserve"> (group consistency)</w:t>
      </w:r>
      <w:r w:rsidR="008327D5">
        <w:rPr>
          <w:rFonts w:ascii="Times New Roman" w:hAnsi="Times New Roman" w:cs="Times New Roman"/>
          <w:b w:val="0"/>
          <w:bCs w:val="0"/>
          <w:sz w:val="24"/>
          <w:szCs w:val="24"/>
        </w:rPr>
        <w:t xml:space="preserve"> [Fig. 3, Supplemental Table 2]</w:t>
      </w:r>
      <w:r w:rsidR="00D34230">
        <w:rPr>
          <w:rFonts w:ascii="Times New Roman" w:hAnsi="Times New Roman" w:cs="Times New Roman"/>
          <w:b w:val="0"/>
          <w:bCs w:val="0"/>
          <w:sz w:val="24"/>
          <w:szCs w:val="24"/>
        </w:rPr>
        <w:t xml:space="preserve">. </w:t>
      </w:r>
      <w:r w:rsidR="001E5E56">
        <w:rPr>
          <w:rFonts w:ascii="Times New Roman" w:hAnsi="Times New Roman" w:cs="Times New Roman"/>
          <w:b w:val="0"/>
          <w:bCs w:val="0"/>
          <w:sz w:val="24"/>
          <w:szCs w:val="24"/>
        </w:rPr>
        <w:t xml:space="preserve">Spearman rank correlations </w:t>
      </w:r>
      <w:r w:rsidR="006A18ED">
        <w:rPr>
          <w:rFonts w:ascii="Times New Roman" w:hAnsi="Times New Roman" w:cs="Times New Roman"/>
          <w:b w:val="0"/>
          <w:bCs w:val="0"/>
          <w:sz w:val="24"/>
          <w:szCs w:val="24"/>
        </w:rPr>
        <w:t>were also minimal</w:t>
      </w:r>
      <w:r w:rsidR="00193CAD">
        <w:rPr>
          <w:rFonts w:ascii="Times New Roman" w:hAnsi="Times New Roman" w:cs="Times New Roman"/>
          <w:b w:val="0"/>
          <w:bCs w:val="0"/>
          <w:sz w:val="24"/>
          <w:szCs w:val="24"/>
        </w:rPr>
        <w:t xml:space="preserve"> (max ρ = </w:t>
      </w:r>
      <w:r w:rsidR="00983EA6">
        <w:rPr>
          <w:rFonts w:ascii="Times New Roman" w:hAnsi="Times New Roman" w:cs="Times New Roman"/>
          <w:b w:val="0"/>
          <w:bCs w:val="0"/>
          <w:sz w:val="24"/>
          <w:szCs w:val="24"/>
        </w:rPr>
        <w:t>.12, group consistency).</w:t>
      </w:r>
    </w:p>
    <w:p w14:paraId="44365361" w14:textId="77777777" w:rsidR="00C01503" w:rsidRPr="005A16BD" w:rsidRDefault="00C01503" w:rsidP="005A16BD">
      <w:pPr>
        <w:pStyle w:val="Heading2"/>
        <w:rPr>
          <w:rFonts w:ascii="Times New Roman" w:hAnsi="Times New Roman"/>
          <w:b w:val="0"/>
          <w:sz w:val="24"/>
          <w:rPrChange w:id="121" w:author="Camp, Chris" w:date="2022-12-16T11:39:00Z">
            <w:rPr>
              <w:rFonts w:ascii="Times New Roman" w:hAnsi="Times New Roman" w:cs="Times New Roman"/>
              <w:sz w:val="24"/>
              <w:szCs w:val="24"/>
            </w:rPr>
          </w:rPrChange>
        </w:rPr>
        <w:pPrChange w:id="122" w:author="Camp, Chris" w:date="2022-12-16T11:39:00Z">
          <w:pPr>
            <w:pStyle w:val="Heading2"/>
            <w:ind w:left="0"/>
          </w:pPr>
        </w:pPrChange>
      </w:pPr>
    </w:p>
    <w:p w14:paraId="6DF3A8E0" w14:textId="5592C7BD" w:rsidR="00893456" w:rsidRDefault="00893456" w:rsidP="00C01503">
      <w:pPr>
        <w:pStyle w:val="Heading2"/>
        <w:ind w:left="0"/>
        <w:rPr>
          <w:rFonts w:ascii="Times New Roman" w:hAnsi="Times New Roman"/>
          <w:b w:val="0"/>
          <w:sz w:val="24"/>
          <w:rPrChange w:id="123" w:author="Camp, Chris" w:date="2022-12-16T11:39:00Z">
            <w:rPr>
              <w:rFonts w:ascii="Times New Roman" w:hAnsi="Times New Roman" w:cs="Times New Roman"/>
              <w:sz w:val="24"/>
              <w:szCs w:val="24"/>
            </w:rPr>
          </w:rPrChange>
        </w:rPr>
      </w:pPr>
      <w:r>
        <w:rPr>
          <w:rFonts w:ascii="Times New Roman" w:hAnsi="Times New Roman" w:cs="Times New Roman"/>
          <w:b w:val="0"/>
          <w:bCs w:val="0"/>
          <w:sz w:val="24"/>
          <w:szCs w:val="24"/>
        </w:rPr>
        <w:t xml:space="preserve">Continuous measures of reliability were not </w:t>
      </w:r>
      <w:ins w:id="124" w:author="Camp, Chris" w:date="2022-12-16T11:39:00Z">
        <w:r w:rsidR="005A16BD" w:rsidRPr="005A16BD">
          <w:rPr>
            <w:rFonts w:ascii="Times New Roman" w:hAnsi="Times New Roman" w:cs="Times New Roman"/>
            <w:b w:val="0"/>
            <w:bCs w:val="0"/>
            <w:sz w:val="24"/>
            <w:szCs w:val="24"/>
          </w:rPr>
          <w:t xml:space="preserve">found to be </w:t>
        </w:r>
      </w:ins>
      <w:r>
        <w:rPr>
          <w:rFonts w:ascii="Times New Roman" w:hAnsi="Times New Roman" w:cs="Times New Roman"/>
          <w:b w:val="0"/>
          <w:bCs w:val="0"/>
          <w:sz w:val="24"/>
          <w:szCs w:val="24"/>
        </w:rPr>
        <w:t xml:space="preserve">correlated with the change or between-session mean of the MFQ, SHAPS, ARI 1 week, or SCARED, nor </w:t>
      </w:r>
      <w:ins w:id="125" w:author="Camp, Chris" w:date="2022-12-16T11:39:00Z">
        <w:r w:rsidR="005A16BD" w:rsidRPr="005A16BD">
          <w:rPr>
            <w:rFonts w:ascii="Times New Roman" w:hAnsi="Times New Roman" w:cs="Times New Roman"/>
            <w:b w:val="0"/>
            <w:bCs w:val="0"/>
            <w:sz w:val="24"/>
            <w:szCs w:val="24"/>
          </w:rPr>
          <w:t>were correlations observed</w:t>
        </w:r>
      </w:ins>
      <w:del w:id="126" w:author="Camp, Chris" w:date="2022-12-16T11:39:00Z">
        <w:r>
          <w:rPr>
            <w:rFonts w:ascii="Times New Roman" w:hAnsi="Times New Roman" w:cs="Times New Roman"/>
            <w:b w:val="0"/>
            <w:bCs w:val="0"/>
            <w:sz w:val="24"/>
            <w:szCs w:val="24"/>
          </w:rPr>
          <w:delText>did they correlate</w:delText>
        </w:r>
      </w:del>
      <w:r>
        <w:rPr>
          <w:rFonts w:ascii="Times New Roman" w:hAnsi="Times New Roman" w:cs="Times New Roman"/>
          <w:b w:val="0"/>
          <w:bCs w:val="0"/>
          <w:sz w:val="24"/>
          <w:szCs w:val="24"/>
        </w:rPr>
        <w:t xml:space="preserve"> with age or medication status</w:t>
      </w:r>
      <w:r w:rsidR="0034341B">
        <w:rPr>
          <w:rFonts w:ascii="Times New Roman" w:hAnsi="Times New Roman" w:cs="Times New Roman"/>
          <w:b w:val="0"/>
          <w:bCs w:val="0"/>
          <w:sz w:val="24"/>
          <w:szCs w:val="24"/>
        </w:rPr>
        <w:t xml:space="preserve"> </w:t>
      </w:r>
      <w:r w:rsidR="00CD48C0">
        <w:rPr>
          <w:rFonts w:ascii="Times New Roman" w:hAnsi="Times New Roman" w:cs="Times New Roman"/>
          <w:b w:val="0"/>
          <w:bCs w:val="0"/>
          <w:sz w:val="24"/>
          <w:szCs w:val="24"/>
        </w:rPr>
        <w:t>(</w:t>
      </w:r>
      <w:r w:rsidR="0089126A">
        <w:rPr>
          <w:rFonts w:ascii="Times New Roman" w:hAnsi="Times New Roman" w:cs="Times New Roman"/>
          <w:b w:val="0"/>
          <w:bCs w:val="0"/>
          <w:sz w:val="24"/>
          <w:szCs w:val="24"/>
        </w:rPr>
        <w:t xml:space="preserve">max Pearson’s </w:t>
      </w:r>
      <w:r w:rsidR="0089126A" w:rsidRPr="005A16BD">
        <w:rPr>
          <w:rFonts w:ascii="Times New Roman" w:hAnsi="Times New Roman"/>
          <w:b w:val="0"/>
          <w:sz w:val="24"/>
          <w:rPrChange w:id="127" w:author="Camp, Chris" w:date="2022-12-16T11:39:00Z">
            <w:rPr>
              <w:rFonts w:ascii="Times New Roman" w:hAnsi="Times New Roman" w:cs="Times New Roman"/>
              <w:b w:val="0"/>
              <w:bCs w:val="0"/>
              <w:i/>
              <w:iCs/>
              <w:sz w:val="24"/>
              <w:szCs w:val="24"/>
            </w:rPr>
          </w:rPrChange>
        </w:rPr>
        <w:t xml:space="preserve">r </w:t>
      </w:r>
      <w:r w:rsidR="0089126A">
        <w:rPr>
          <w:rFonts w:ascii="Times New Roman" w:hAnsi="Times New Roman" w:cs="Times New Roman"/>
          <w:b w:val="0"/>
          <w:bCs w:val="0"/>
          <w:sz w:val="24"/>
          <w:szCs w:val="24"/>
        </w:rPr>
        <w:t>=</w:t>
      </w:r>
      <w:r w:rsidR="0089126A" w:rsidRPr="005A16BD">
        <w:rPr>
          <w:rFonts w:ascii="Times New Roman" w:hAnsi="Times New Roman"/>
          <w:b w:val="0"/>
          <w:sz w:val="24"/>
          <w:rPrChange w:id="128" w:author="Camp, Chris" w:date="2022-12-16T11:39:00Z">
            <w:rPr>
              <w:rFonts w:ascii="Times New Roman" w:hAnsi="Times New Roman" w:cs="Times New Roman"/>
              <w:b w:val="0"/>
              <w:bCs w:val="0"/>
              <w:i/>
              <w:iCs/>
              <w:sz w:val="24"/>
              <w:szCs w:val="24"/>
            </w:rPr>
          </w:rPrChange>
        </w:rPr>
        <w:t xml:space="preserve"> </w:t>
      </w:r>
      <w:r w:rsidR="00F77B6A">
        <w:rPr>
          <w:rFonts w:ascii="Times New Roman" w:hAnsi="Times New Roman" w:cs="Times New Roman"/>
          <w:b w:val="0"/>
          <w:bCs w:val="0"/>
          <w:sz w:val="24"/>
          <w:szCs w:val="24"/>
        </w:rPr>
        <w:t>.22</w:t>
      </w:r>
      <w:r w:rsidR="0089126A">
        <w:rPr>
          <w:rFonts w:ascii="Times New Roman" w:hAnsi="Times New Roman" w:cs="Times New Roman"/>
          <w:b w:val="0"/>
          <w:bCs w:val="0"/>
          <w:sz w:val="24"/>
          <w:szCs w:val="24"/>
        </w:rPr>
        <w:t xml:space="preserve">, </w:t>
      </w:r>
      <w:r w:rsidR="00F77B6A">
        <w:rPr>
          <w:rFonts w:ascii="Times New Roman" w:hAnsi="Times New Roman" w:cs="Times New Roman"/>
          <w:b w:val="0"/>
          <w:bCs w:val="0"/>
          <w:sz w:val="24"/>
          <w:szCs w:val="24"/>
        </w:rPr>
        <w:t xml:space="preserve">max </w:t>
      </w:r>
      <w:r w:rsidR="0089126A">
        <w:rPr>
          <w:rFonts w:ascii="Times New Roman" w:hAnsi="Times New Roman" w:cs="Times New Roman"/>
          <w:b w:val="0"/>
          <w:bCs w:val="0"/>
          <w:sz w:val="24"/>
          <w:szCs w:val="24"/>
        </w:rPr>
        <w:t xml:space="preserve">Spearman’s ρ = </w:t>
      </w:r>
      <w:r w:rsidR="009C5D6A">
        <w:rPr>
          <w:rFonts w:ascii="Times New Roman" w:hAnsi="Times New Roman" w:cs="Times New Roman"/>
          <w:b w:val="0"/>
          <w:bCs w:val="0"/>
          <w:sz w:val="24"/>
          <w:szCs w:val="24"/>
        </w:rPr>
        <w:t>.22</w:t>
      </w:r>
      <w:r w:rsidR="003874E0">
        <w:rPr>
          <w:rFonts w:ascii="Times New Roman" w:hAnsi="Times New Roman" w:cs="Times New Roman"/>
          <w:b w:val="0"/>
          <w:bCs w:val="0"/>
          <w:sz w:val="24"/>
          <w:szCs w:val="24"/>
        </w:rPr>
        <w:t>)</w:t>
      </w:r>
      <w:r w:rsidR="00880D0E">
        <w:rPr>
          <w:rFonts w:ascii="Times New Roman" w:hAnsi="Times New Roman" w:cs="Times New Roman"/>
          <w:b w:val="0"/>
          <w:bCs w:val="0"/>
          <w:sz w:val="24"/>
          <w:szCs w:val="24"/>
        </w:rPr>
        <w:t xml:space="preserve"> </w:t>
      </w:r>
      <w:r w:rsidR="0034341B">
        <w:rPr>
          <w:rFonts w:ascii="Times New Roman" w:hAnsi="Times New Roman" w:cs="Times New Roman"/>
          <w:b w:val="0"/>
          <w:bCs w:val="0"/>
          <w:sz w:val="24"/>
          <w:szCs w:val="24"/>
        </w:rPr>
        <w:t xml:space="preserve">[Supplemental Figure </w:t>
      </w:r>
      <w:r w:rsidR="00CD48C0">
        <w:rPr>
          <w:rFonts w:ascii="Times New Roman" w:hAnsi="Times New Roman" w:cs="Times New Roman"/>
          <w:b w:val="0"/>
          <w:bCs w:val="0"/>
          <w:sz w:val="24"/>
          <w:szCs w:val="24"/>
        </w:rPr>
        <w:t>3</w:t>
      </w:r>
      <w:r w:rsidR="008327D5">
        <w:rPr>
          <w:rFonts w:ascii="Times New Roman" w:hAnsi="Times New Roman" w:cs="Times New Roman"/>
          <w:b w:val="0"/>
          <w:bCs w:val="0"/>
          <w:sz w:val="24"/>
          <w:szCs w:val="24"/>
        </w:rPr>
        <w:t>, Supplemental Table 3</w:t>
      </w:r>
      <w:r w:rsidR="00CD48C0">
        <w:rPr>
          <w:rFonts w:ascii="Times New Roman" w:hAnsi="Times New Roman" w:cs="Times New Roman"/>
          <w:b w:val="0"/>
          <w:bCs w:val="0"/>
          <w:sz w:val="24"/>
          <w:szCs w:val="24"/>
        </w:rPr>
        <w:t>]</w:t>
      </w:r>
      <w:r>
        <w:rPr>
          <w:rFonts w:ascii="Times New Roman" w:hAnsi="Times New Roman" w:cs="Times New Roman"/>
          <w:b w:val="0"/>
          <w:bCs w:val="0"/>
          <w:sz w:val="24"/>
          <w:szCs w:val="24"/>
        </w:rPr>
        <w:t>.</w:t>
      </w:r>
      <w:del w:id="129" w:author="Camp, Chris" w:date="2022-12-16T11:39:00Z">
        <w:r>
          <w:rPr>
            <w:rFonts w:ascii="Times New Roman" w:hAnsi="Times New Roman" w:cs="Times New Roman"/>
            <w:b w:val="0"/>
            <w:bCs w:val="0"/>
            <w:sz w:val="24"/>
            <w:szCs w:val="24"/>
          </w:rPr>
          <w:delText xml:space="preserve"> </w:delText>
        </w:r>
      </w:del>
    </w:p>
    <w:p w14:paraId="772FFF87" w14:textId="77777777" w:rsidR="00893456" w:rsidRDefault="006A3314" w:rsidP="005A16BD">
      <w:pPr>
        <w:pStyle w:val="Heading2"/>
        <w:rPr>
          <w:ins w:id="130" w:author="Camp, Chris" w:date="2022-12-16T11:39:00Z"/>
          <w:rFonts w:ascii="Times New Roman" w:hAnsi="Times New Roman" w:cs="Times New Roman"/>
          <w:sz w:val="24"/>
          <w:szCs w:val="24"/>
        </w:rPr>
      </w:pPr>
      <w:ins w:id="131" w:author="Camp, Chris" w:date="2022-12-16T11:39:00Z">
        <w:r>
          <w:rPr>
            <w:rFonts w:ascii="Times New Roman" w:hAnsi="Times New Roman" w:cs="Times New Roman"/>
            <w:noProof/>
            <w:sz w:val="24"/>
            <w:szCs w:val="24"/>
          </w:rPr>
          <mc:AlternateContent>
            <mc:Choice Requires="wpg">
              <w:drawing>
                <wp:anchor distT="0" distB="0" distL="114300" distR="114300" simplePos="0" relativeHeight="251667466" behindDoc="0" locked="0" layoutInCell="1" allowOverlap="1" wp14:anchorId="2692AE9A" wp14:editId="64411D1D">
                  <wp:simplePos x="0" y="0"/>
                  <wp:positionH relativeFrom="column">
                    <wp:posOffset>166370</wp:posOffset>
                  </wp:positionH>
                  <wp:positionV relativeFrom="paragraph">
                    <wp:posOffset>11112</wp:posOffset>
                  </wp:positionV>
                  <wp:extent cx="3525837" cy="2414587"/>
                  <wp:effectExtent l="0" t="0" r="0" b="5080"/>
                  <wp:wrapNone/>
                  <wp:docPr id="46" name="Group 46"/>
                  <wp:cNvGraphicFramePr/>
                  <a:graphic xmlns:a="http://schemas.openxmlformats.org/drawingml/2006/main">
                    <a:graphicData uri="http://schemas.microsoft.com/office/word/2010/wordprocessingGroup">
                      <wpg:wgp>
                        <wpg:cNvGrpSpPr/>
                        <wpg:grpSpPr>
                          <a:xfrm>
                            <a:off x="0" y="0"/>
                            <a:ext cx="3525837" cy="2414587"/>
                            <a:chOff x="0" y="0"/>
                            <a:chExt cx="3525837" cy="2414587"/>
                          </a:xfrm>
                        </wpg:grpSpPr>
                        <wpg:grpSp>
                          <wpg:cNvPr id="47" name="Group 47"/>
                          <wpg:cNvGrpSpPr/>
                          <wpg:grpSpPr>
                            <a:xfrm>
                              <a:off x="9525" y="0"/>
                              <a:ext cx="3502025" cy="304800"/>
                              <a:chOff x="0" y="0"/>
                              <a:chExt cx="3502025" cy="304800"/>
                            </a:xfrm>
                          </wpg:grpSpPr>
                          <wps:wsp>
                            <wps:cNvPr id="48" name="Text Box 48"/>
                            <wps:cNvSpPr txBox="1"/>
                            <wps:spPr>
                              <a:xfrm>
                                <a:off x="0" y="0"/>
                                <a:ext cx="311150" cy="304800"/>
                              </a:xfrm>
                              <a:prstGeom prst="rect">
                                <a:avLst/>
                              </a:prstGeom>
                              <a:noFill/>
                              <a:ln w="6350">
                                <a:noFill/>
                              </a:ln>
                            </wps:spPr>
                            <wps:txbx>
                              <w:txbxContent>
                                <w:p w14:paraId="7B058AFA" w14:textId="77777777" w:rsidR="00B25423" w:rsidRPr="004C46B9" w:rsidRDefault="00B25423" w:rsidP="00B25423">
                                  <w:pPr>
                                    <w:rPr>
                                      <w:ins w:id="132" w:author="Camp, Chris" w:date="2022-12-16T11:39:00Z"/>
                                      <w:b/>
                                      <w:bCs/>
                                    </w:rPr>
                                  </w:pPr>
                                  <w:ins w:id="133" w:author="Camp, Chris" w:date="2022-12-16T11:39:00Z">
                                    <w:r w:rsidRPr="004C46B9">
                                      <w:rPr>
                                        <w:b/>
                                        <w:bC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190875" y="0"/>
                                <a:ext cx="311150" cy="304800"/>
                              </a:xfrm>
                              <a:prstGeom prst="rect">
                                <a:avLst/>
                              </a:prstGeom>
                              <a:noFill/>
                              <a:ln w="6350">
                                <a:noFill/>
                              </a:ln>
                            </wps:spPr>
                            <wps:txbx>
                              <w:txbxContent>
                                <w:p w14:paraId="1E5C6C19" w14:textId="77777777" w:rsidR="00B25423" w:rsidRPr="004C46B9" w:rsidRDefault="00B25423" w:rsidP="00B25423">
                                  <w:pPr>
                                    <w:rPr>
                                      <w:ins w:id="134" w:author="Camp, Chris" w:date="2022-12-16T11:39:00Z"/>
                                      <w:b/>
                                      <w:bCs/>
                                    </w:rPr>
                                  </w:pPr>
                                  <w:ins w:id="135" w:author="Camp, Chris" w:date="2022-12-16T11:39:00Z">
                                    <w:r w:rsidRPr="004C46B9">
                                      <w:rPr>
                                        <w:b/>
                                        <w:bC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oup 51"/>
                          <wpg:cNvGrpSpPr/>
                          <wpg:grpSpPr>
                            <a:xfrm>
                              <a:off x="0" y="2100262"/>
                              <a:ext cx="3525837" cy="314325"/>
                              <a:chOff x="0" y="0"/>
                              <a:chExt cx="3525837" cy="314325"/>
                            </a:xfrm>
                          </wpg:grpSpPr>
                          <wps:wsp>
                            <wps:cNvPr id="52" name="Text Box 52"/>
                            <wps:cNvSpPr txBox="1"/>
                            <wps:spPr>
                              <a:xfrm>
                                <a:off x="0" y="0"/>
                                <a:ext cx="311150" cy="304800"/>
                              </a:xfrm>
                              <a:prstGeom prst="rect">
                                <a:avLst/>
                              </a:prstGeom>
                              <a:noFill/>
                              <a:ln w="6350">
                                <a:noFill/>
                              </a:ln>
                            </wps:spPr>
                            <wps:txbx>
                              <w:txbxContent>
                                <w:p w14:paraId="0AC6EDEC" w14:textId="77777777" w:rsidR="00A94A94" w:rsidRPr="004C46B9" w:rsidRDefault="00A94A94" w:rsidP="00A94A94">
                                  <w:pPr>
                                    <w:rPr>
                                      <w:ins w:id="136" w:author="Camp, Chris" w:date="2022-12-16T11:39:00Z"/>
                                      <w:b/>
                                      <w:bCs/>
                                    </w:rPr>
                                  </w:pPr>
                                  <w:ins w:id="137" w:author="Camp, Chris" w:date="2022-12-16T11:39:00Z">
                                    <w:r>
                                      <w:rPr>
                                        <w:b/>
                                        <w:bC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3214687" y="9525"/>
                                <a:ext cx="311150" cy="304800"/>
                              </a:xfrm>
                              <a:prstGeom prst="rect">
                                <a:avLst/>
                              </a:prstGeom>
                              <a:noFill/>
                              <a:ln w="6350">
                                <a:noFill/>
                              </a:ln>
                            </wps:spPr>
                            <wps:txbx>
                              <w:txbxContent>
                                <w:p w14:paraId="44488AA4" w14:textId="77777777" w:rsidR="00A94A94" w:rsidRPr="004C46B9" w:rsidRDefault="00A94A94" w:rsidP="00A94A94">
                                  <w:pPr>
                                    <w:rPr>
                                      <w:ins w:id="138" w:author="Camp, Chris" w:date="2022-12-16T11:39:00Z"/>
                                      <w:b/>
                                      <w:bCs/>
                                    </w:rPr>
                                  </w:pPr>
                                  <w:ins w:id="139" w:author="Camp, Chris" w:date="2022-12-16T11:39:00Z">
                                    <w:r>
                                      <w:rPr>
                                        <w:b/>
                                        <w:bC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692AE9A" id="Group 46" o:spid="_x0000_s1052" style="position:absolute;left:0;text-align:left;margin-left:13.1pt;margin-top:.85pt;width:277.6pt;height:190.1pt;z-index:251667466;mso-position-horizontal-relative:text;mso-position-vertical-relative:text" coordsize="35258,24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">
                  <v:group id="Group 47" o:spid="_x0000_s1053" style="position:absolute;left:95;width:35020;height:3048" coordsize="350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Text Box 48" o:spid="_x0000_s1054" type="#_x0000_t202" style="position:absolute;width:31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7B058AFA" w14:textId="77777777" w:rsidR="00B25423" w:rsidRPr="004C46B9" w:rsidRDefault="00B25423" w:rsidP="00B25423">
                            <w:pPr>
                              <w:rPr>
                                <w:ins w:id="140" w:author="Camp, Chris" w:date="2022-12-16T11:39:00Z"/>
                                <w:b/>
                                <w:bCs/>
                              </w:rPr>
                            </w:pPr>
                            <w:ins w:id="141" w:author="Camp, Chris" w:date="2022-12-16T11:39:00Z">
                              <w:r w:rsidRPr="004C46B9">
                                <w:rPr>
                                  <w:b/>
                                  <w:bCs/>
                                </w:rPr>
                                <w:t>A</w:t>
                              </w:r>
                            </w:ins>
                          </w:p>
                        </w:txbxContent>
                      </v:textbox>
                    </v:shape>
                    <v:shape id="Text Box 49" o:spid="_x0000_s1055" type="#_x0000_t202" style="position:absolute;left:31908;width:31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1E5C6C19" w14:textId="77777777" w:rsidR="00B25423" w:rsidRPr="004C46B9" w:rsidRDefault="00B25423" w:rsidP="00B25423">
                            <w:pPr>
                              <w:rPr>
                                <w:ins w:id="142" w:author="Camp, Chris" w:date="2022-12-16T11:39:00Z"/>
                                <w:b/>
                                <w:bCs/>
                              </w:rPr>
                            </w:pPr>
                            <w:ins w:id="143" w:author="Camp, Chris" w:date="2022-12-16T11:39:00Z">
                              <w:r w:rsidRPr="004C46B9">
                                <w:rPr>
                                  <w:b/>
                                  <w:bCs/>
                                </w:rPr>
                                <w:t>B</w:t>
                              </w:r>
                            </w:ins>
                          </w:p>
                        </w:txbxContent>
                      </v:textbox>
                    </v:shape>
                  </v:group>
                  <v:group id="Group 51" o:spid="_x0000_s1056" style="position:absolute;top:21002;width:35258;height:3143" coordsize="35258,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52" o:spid="_x0000_s1057" type="#_x0000_t202" style="position:absolute;width:31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0AC6EDEC" w14:textId="77777777" w:rsidR="00A94A94" w:rsidRPr="004C46B9" w:rsidRDefault="00A94A94" w:rsidP="00A94A94">
                            <w:pPr>
                              <w:rPr>
                                <w:ins w:id="144" w:author="Camp, Chris" w:date="2022-12-16T11:39:00Z"/>
                                <w:b/>
                                <w:bCs/>
                              </w:rPr>
                            </w:pPr>
                            <w:ins w:id="145" w:author="Camp, Chris" w:date="2022-12-16T11:39:00Z">
                              <w:r>
                                <w:rPr>
                                  <w:b/>
                                  <w:bCs/>
                                </w:rPr>
                                <w:t>C</w:t>
                              </w:r>
                            </w:ins>
                          </w:p>
                        </w:txbxContent>
                      </v:textbox>
                    </v:shape>
                    <v:shape id="Text Box 53" o:spid="_x0000_s1058" type="#_x0000_t202" style="position:absolute;left:32146;top:95;width:31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44488AA4" w14:textId="77777777" w:rsidR="00A94A94" w:rsidRPr="004C46B9" w:rsidRDefault="00A94A94" w:rsidP="00A94A94">
                            <w:pPr>
                              <w:rPr>
                                <w:ins w:id="146" w:author="Camp, Chris" w:date="2022-12-16T11:39:00Z"/>
                                <w:b/>
                                <w:bCs/>
                              </w:rPr>
                            </w:pPr>
                            <w:ins w:id="147" w:author="Camp, Chris" w:date="2022-12-16T11:39:00Z">
                              <w:r>
                                <w:rPr>
                                  <w:b/>
                                  <w:bCs/>
                                </w:rPr>
                                <w:t>D</w:t>
                              </w:r>
                            </w:ins>
                          </w:p>
                        </w:txbxContent>
                      </v:textbox>
                    </v:shape>
                  </v:group>
                </v:group>
              </w:pict>
            </mc:Fallback>
          </mc:AlternateContent>
        </w:r>
      </w:ins>
    </w:p>
    <w:p w14:paraId="076AC84C" w14:textId="77777777" w:rsidR="00893456" w:rsidRDefault="00893456" w:rsidP="00893456">
      <w:pPr>
        <w:pStyle w:val="Heading2"/>
        <w:rPr>
          <w:ins w:id="148" w:author="Camp, Chris" w:date="2022-12-16T11:39:00Z"/>
          <w:rFonts w:ascii="Times New Roman" w:hAnsi="Times New Roman" w:cs="Times New Roman"/>
          <w:sz w:val="24"/>
          <w:szCs w:val="24"/>
        </w:rPr>
      </w:pPr>
      <w:ins w:id="149" w:author="Camp, Chris" w:date="2022-12-16T11:39:00Z">
        <w:r>
          <w:rPr>
            <w:rFonts w:ascii="Times New Roman" w:hAnsi="Times New Roman" w:cs="Times New Roman"/>
            <w:noProof/>
            <w:sz w:val="24"/>
            <w:szCs w:val="24"/>
          </w:rPr>
          <mc:AlternateContent>
            <mc:Choice Requires="wpg">
              <w:drawing>
                <wp:inline distT="0" distB="0" distL="0" distR="0" wp14:anchorId="3106D334" wp14:editId="6DE13A6B">
                  <wp:extent cx="6158539" cy="4584898"/>
                  <wp:effectExtent l="0" t="0" r="0" b="6350"/>
                  <wp:docPr id="54" name="Group 54"/>
                  <wp:cNvGraphicFramePr/>
                  <a:graphic xmlns:a="http://schemas.openxmlformats.org/drawingml/2006/main">
                    <a:graphicData uri="http://schemas.microsoft.com/office/word/2010/wordprocessingGroup">
                      <wpg:wgp>
                        <wpg:cNvGrpSpPr/>
                        <wpg:grpSpPr>
                          <a:xfrm>
                            <a:off x="0" y="0"/>
                            <a:ext cx="6158539" cy="4584898"/>
                            <a:chOff x="-152409" y="62417"/>
                            <a:chExt cx="6158863" cy="4584898"/>
                          </a:xfrm>
                        </wpg:grpSpPr>
                        <wps:wsp>
                          <wps:cNvPr id="55" name="Text Box 55"/>
                          <wps:cNvSpPr txBox="1"/>
                          <wps:spPr>
                            <a:xfrm>
                              <a:off x="61907" y="4257425"/>
                              <a:ext cx="5944547" cy="389890"/>
                            </a:xfrm>
                            <a:prstGeom prst="rect">
                              <a:avLst/>
                            </a:prstGeom>
                            <a:solidFill>
                              <a:prstClr val="white"/>
                            </a:solidFill>
                            <a:ln>
                              <a:noFill/>
                            </a:ln>
                          </wps:spPr>
                          <wps:txbx>
                            <w:txbxContent>
                              <w:p w14:paraId="2951CFAC" w14:textId="77777777" w:rsidR="00893456" w:rsidRPr="003A7A36" w:rsidRDefault="00893456" w:rsidP="00893456">
                                <w:pPr>
                                  <w:pStyle w:val="Caption"/>
                                  <w:rPr>
                                    <w:ins w:id="150" w:author="Camp, Chris" w:date="2022-12-16T11:39:00Z"/>
                                    <w:rFonts w:eastAsia="Arial"/>
                                    <w:i w:val="0"/>
                                    <w:iCs w:val="0"/>
                                    <w:noProof/>
                                    <w:color w:val="auto"/>
                                    <w:sz w:val="24"/>
                                    <w:szCs w:val="24"/>
                                  </w:rPr>
                                </w:pPr>
                                <w:ins w:id="151" w:author="Camp, Chris" w:date="2022-12-16T11:39:00Z">
                                  <w:r w:rsidRPr="003A7A36">
                                    <w:rPr>
                                      <w:b/>
                                      <w:bCs/>
                                      <w:i w:val="0"/>
                                      <w:iCs w:val="0"/>
                                      <w:color w:val="auto"/>
                                    </w:rPr>
                                    <w:t xml:space="preserve">Figure </w:t>
                                  </w:r>
                                  <w:r w:rsidR="00DD3552">
                                    <w:rPr>
                                      <w:b/>
                                      <w:bCs/>
                                      <w:i w:val="0"/>
                                      <w:iCs w:val="0"/>
                                      <w:color w:val="auto"/>
                                    </w:rPr>
                                    <w:t>3</w:t>
                                  </w:r>
                                  <w:r>
                                    <w:rPr>
                                      <w:b/>
                                      <w:bCs/>
                                      <w:i w:val="0"/>
                                      <w:iCs w:val="0"/>
                                      <w:color w:val="auto"/>
                                    </w:rPr>
                                    <w:t xml:space="preserve">: </w:t>
                                  </w:r>
                                  <w:r>
                                    <w:rPr>
                                      <w:i w:val="0"/>
                                      <w:iCs w:val="0"/>
                                      <w:color w:val="auto"/>
                                    </w:rPr>
                                    <w:t xml:space="preserve">Edge-level ICC (A), </w:t>
                                  </w:r>
                                  <w:r w:rsidR="00273D91">
                                    <w:rPr>
                                      <w:i w:val="0"/>
                                      <w:iCs w:val="0"/>
                                      <w:color w:val="auto"/>
                                    </w:rPr>
                                    <w:t>d</w:t>
                                  </w:r>
                                  <w:r>
                                    <w:rPr>
                                      <w:i w:val="0"/>
                                      <w:iCs w:val="0"/>
                                      <w:color w:val="auto"/>
                                    </w:rPr>
                                    <w:t xml:space="preserve">ifferential </w:t>
                                  </w:r>
                                  <w:r w:rsidR="00273D91">
                                    <w:rPr>
                                      <w:i w:val="0"/>
                                      <w:iCs w:val="0"/>
                                      <w:color w:val="auto"/>
                                    </w:rPr>
                                    <w:t>p</w:t>
                                  </w:r>
                                  <w:r>
                                    <w:rPr>
                                      <w:i w:val="0"/>
                                      <w:iCs w:val="0"/>
                                      <w:color w:val="auto"/>
                                    </w:rPr>
                                    <w:t xml:space="preserve">ower (B), </w:t>
                                  </w:r>
                                  <w:r w:rsidR="004A63A7">
                                    <w:rPr>
                                      <w:i w:val="0"/>
                                      <w:iCs w:val="0"/>
                                      <w:color w:val="auto"/>
                                    </w:rPr>
                                    <w:t>g</w:t>
                                  </w:r>
                                  <w:r>
                                    <w:rPr>
                                      <w:i w:val="0"/>
                                      <w:iCs w:val="0"/>
                                      <w:color w:val="auto"/>
                                    </w:rPr>
                                    <w:t xml:space="preserve">roup </w:t>
                                  </w:r>
                                  <w:r w:rsidR="004A63A7">
                                    <w:rPr>
                                      <w:i w:val="0"/>
                                      <w:iCs w:val="0"/>
                                      <w:color w:val="auto"/>
                                    </w:rPr>
                                    <w:t>c</w:t>
                                  </w:r>
                                  <w:r>
                                    <w:rPr>
                                      <w:i w:val="0"/>
                                      <w:iCs w:val="0"/>
                                      <w:color w:val="auto"/>
                                    </w:rPr>
                                    <w:t xml:space="preserve">onsistency (C), and </w:t>
                                  </w:r>
                                  <w:r w:rsidR="004A63A7">
                                    <w:rPr>
                                      <w:i w:val="0"/>
                                      <w:iCs w:val="0"/>
                                      <w:color w:val="auto"/>
                                    </w:rPr>
                                    <w:t xml:space="preserve">edge </w:t>
                                  </w:r>
                                  <w:r w:rsidR="004A63A7" w:rsidRPr="00273D91">
                                    <w:rPr>
                                      <w:i w:val="0"/>
                                      <w:iCs w:val="0"/>
                                      <w:color w:val="auto"/>
                                    </w:rPr>
                                    <w:t>discriminability</w:t>
                                  </w:r>
                                  <w:r>
                                    <w:rPr>
                                      <w:i w:val="0"/>
                                      <w:iCs w:val="0"/>
                                      <w:color w:val="auto"/>
                                    </w:rPr>
                                    <w:t xml:space="preserve"> (D) correlated with MDD-HV Cohen’s </w:t>
                                  </w:r>
                                  <w:r>
                                    <w:rPr>
                                      <w:color w:val="auto"/>
                                    </w:rPr>
                                    <w:t>d</w:t>
                                  </w:r>
                                  <w:r>
                                    <w:rPr>
                                      <w:i w:val="0"/>
                                      <w:iCs w:val="0"/>
                                      <w:color w:val="auto"/>
                                    </w:rPr>
                                    <w:t xml:space="preserve"> effect size.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6" name="Group 56"/>
                          <wpg:cNvGrpSpPr/>
                          <wpg:grpSpPr>
                            <a:xfrm>
                              <a:off x="-152409" y="62417"/>
                              <a:ext cx="6096644" cy="4115977"/>
                              <a:chOff x="-152417" y="62421"/>
                              <a:chExt cx="6096970" cy="4116285"/>
                            </a:xfrm>
                          </wpg:grpSpPr>
                          <pic:pic xmlns:pic="http://schemas.openxmlformats.org/drawingml/2006/picture">
                            <pic:nvPicPr>
                              <pic:cNvPr id="57" name="Picture 57"/>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152417" y="2090146"/>
                                <a:ext cx="2881999" cy="2088560"/>
                              </a:xfrm>
                              <a:prstGeom prst="rect">
                                <a:avLst/>
                              </a:prstGeom>
                            </pic:spPr>
                          </pic:pic>
                          <pic:pic xmlns:pic="http://schemas.openxmlformats.org/drawingml/2006/picture">
                            <pic:nvPicPr>
                              <pic:cNvPr id="58" name="Picture 58"/>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62421"/>
                                <a:ext cx="2729865" cy="1978278"/>
                              </a:xfrm>
                              <a:prstGeom prst="rect">
                                <a:avLst/>
                              </a:prstGeom>
                            </pic:spPr>
                          </pic:pic>
                          <pic:pic xmlns:pic="http://schemas.openxmlformats.org/drawingml/2006/picture">
                            <pic:nvPicPr>
                              <pic:cNvPr id="59" name="Picture 59"/>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3131459" y="64197"/>
                                <a:ext cx="2813094" cy="2038592"/>
                              </a:xfrm>
                              <a:prstGeom prst="rect">
                                <a:avLst/>
                              </a:prstGeom>
                            </pic:spPr>
                          </pic:pic>
                          <pic:pic xmlns:pic="http://schemas.openxmlformats.org/drawingml/2006/picture">
                            <pic:nvPicPr>
                              <pic:cNvPr id="60" name="Picture 60"/>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111233" y="2119733"/>
                                <a:ext cx="2833012" cy="2053026"/>
                              </a:xfrm>
                              <a:prstGeom prst="rect">
                                <a:avLst/>
                              </a:prstGeom>
                            </pic:spPr>
                          </pic:pic>
                        </wpg:grpSp>
                      </wpg:wgp>
                    </a:graphicData>
                  </a:graphic>
                </wp:inline>
              </w:drawing>
            </mc:Choice>
            <mc:Fallback>
              <w:pict>
                <v:group w14:anchorId="3106D334" id="Group 54" o:spid="_x0000_s1059" style="width:484.9pt;height:361pt;mso-position-horizontal-relative:char;mso-position-vertical-relative:line" coordorigin="-1524,624" coordsize="61588,45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">
                  <v:shape id="Text Box 55" o:spid="_x0000_s1060" type="#_x0000_t202" style="position:absolute;left:619;top:42574;width:594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951CFAC" w14:textId="77777777" w:rsidR="00893456" w:rsidRPr="003A7A36" w:rsidRDefault="00893456" w:rsidP="00893456">
                          <w:pPr>
                            <w:pStyle w:val="Caption"/>
                            <w:rPr>
                              <w:ins w:id="152" w:author="Camp, Chris" w:date="2022-12-16T11:39:00Z"/>
                              <w:rFonts w:eastAsia="Arial"/>
                              <w:i w:val="0"/>
                              <w:iCs w:val="0"/>
                              <w:noProof/>
                              <w:color w:val="auto"/>
                              <w:sz w:val="24"/>
                              <w:szCs w:val="24"/>
                            </w:rPr>
                          </w:pPr>
                          <w:ins w:id="153" w:author="Camp, Chris" w:date="2022-12-16T11:39:00Z">
                            <w:r w:rsidRPr="003A7A36">
                              <w:rPr>
                                <w:b/>
                                <w:bCs/>
                                <w:i w:val="0"/>
                                <w:iCs w:val="0"/>
                                <w:color w:val="auto"/>
                              </w:rPr>
                              <w:t xml:space="preserve">Figure </w:t>
                            </w:r>
                            <w:r w:rsidR="00DD3552">
                              <w:rPr>
                                <w:b/>
                                <w:bCs/>
                                <w:i w:val="0"/>
                                <w:iCs w:val="0"/>
                                <w:color w:val="auto"/>
                              </w:rPr>
                              <w:t>3</w:t>
                            </w:r>
                            <w:r>
                              <w:rPr>
                                <w:b/>
                                <w:bCs/>
                                <w:i w:val="0"/>
                                <w:iCs w:val="0"/>
                                <w:color w:val="auto"/>
                              </w:rPr>
                              <w:t xml:space="preserve">: </w:t>
                            </w:r>
                            <w:r>
                              <w:rPr>
                                <w:i w:val="0"/>
                                <w:iCs w:val="0"/>
                                <w:color w:val="auto"/>
                              </w:rPr>
                              <w:t xml:space="preserve">Edge-level ICC (A), </w:t>
                            </w:r>
                            <w:r w:rsidR="00273D91">
                              <w:rPr>
                                <w:i w:val="0"/>
                                <w:iCs w:val="0"/>
                                <w:color w:val="auto"/>
                              </w:rPr>
                              <w:t>d</w:t>
                            </w:r>
                            <w:r>
                              <w:rPr>
                                <w:i w:val="0"/>
                                <w:iCs w:val="0"/>
                                <w:color w:val="auto"/>
                              </w:rPr>
                              <w:t xml:space="preserve">ifferential </w:t>
                            </w:r>
                            <w:r w:rsidR="00273D91">
                              <w:rPr>
                                <w:i w:val="0"/>
                                <w:iCs w:val="0"/>
                                <w:color w:val="auto"/>
                              </w:rPr>
                              <w:t>p</w:t>
                            </w:r>
                            <w:r>
                              <w:rPr>
                                <w:i w:val="0"/>
                                <w:iCs w:val="0"/>
                                <w:color w:val="auto"/>
                              </w:rPr>
                              <w:t xml:space="preserve">ower (B), </w:t>
                            </w:r>
                            <w:r w:rsidR="004A63A7">
                              <w:rPr>
                                <w:i w:val="0"/>
                                <w:iCs w:val="0"/>
                                <w:color w:val="auto"/>
                              </w:rPr>
                              <w:t>g</w:t>
                            </w:r>
                            <w:r>
                              <w:rPr>
                                <w:i w:val="0"/>
                                <w:iCs w:val="0"/>
                                <w:color w:val="auto"/>
                              </w:rPr>
                              <w:t xml:space="preserve">roup </w:t>
                            </w:r>
                            <w:r w:rsidR="004A63A7">
                              <w:rPr>
                                <w:i w:val="0"/>
                                <w:iCs w:val="0"/>
                                <w:color w:val="auto"/>
                              </w:rPr>
                              <w:t>c</w:t>
                            </w:r>
                            <w:r>
                              <w:rPr>
                                <w:i w:val="0"/>
                                <w:iCs w:val="0"/>
                                <w:color w:val="auto"/>
                              </w:rPr>
                              <w:t xml:space="preserve">onsistency (C), and </w:t>
                            </w:r>
                            <w:r w:rsidR="004A63A7">
                              <w:rPr>
                                <w:i w:val="0"/>
                                <w:iCs w:val="0"/>
                                <w:color w:val="auto"/>
                              </w:rPr>
                              <w:t xml:space="preserve">edge </w:t>
                            </w:r>
                            <w:r w:rsidR="004A63A7" w:rsidRPr="00273D91">
                              <w:rPr>
                                <w:i w:val="0"/>
                                <w:iCs w:val="0"/>
                                <w:color w:val="auto"/>
                              </w:rPr>
                              <w:t>discriminability</w:t>
                            </w:r>
                            <w:r>
                              <w:rPr>
                                <w:i w:val="0"/>
                                <w:iCs w:val="0"/>
                                <w:color w:val="auto"/>
                              </w:rPr>
                              <w:t xml:space="preserve"> (D) correlated with MDD-HV Cohen’s </w:t>
                            </w:r>
                            <w:r>
                              <w:rPr>
                                <w:color w:val="auto"/>
                              </w:rPr>
                              <w:t>d</w:t>
                            </w:r>
                            <w:r>
                              <w:rPr>
                                <w:i w:val="0"/>
                                <w:iCs w:val="0"/>
                                <w:color w:val="auto"/>
                              </w:rPr>
                              <w:t xml:space="preserve"> effect size. </w:t>
                            </w:r>
                          </w:ins>
                        </w:p>
                      </w:txbxContent>
                    </v:textbox>
                  </v:shape>
                  <v:group id="Group 56" o:spid="_x0000_s1061" style="position:absolute;left:-1524;top:624;width:60966;height:41159" coordorigin="-1524,624" coordsize="60969,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7" o:spid="_x0000_s1062" type="#_x0000_t75" style="position:absolute;left:-1524;top:20901;width:28819;height:2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">
                      <v:imagedata r:id="rId33" o:title=""/>
                    </v:shape>
                    <v:shape id="Picture 58" o:spid="_x0000_s1063" type="#_x0000_t75" style="position:absolute;top:624;width:27298;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">
                      <v:imagedata r:id="rId34" o:title=""/>
                    </v:shape>
                    <v:shape id="Picture 59" o:spid="_x0000_s1064" type="#_x0000_t75" style="position:absolute;left:31314;top:641;width:28131;height:2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">
                      <v:imagedata r:id="rId35" o:title=""/>
                    </v:shape>
                    <v:shape id="Picture 60" o:spid="_x0000_s1065" type="#_x0000_t75" style="position:absolute;left:31112;top:21197;width:28330;height:2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">
                      <v:imagedata r:id="rId36" o:title=""/>
                    </v:shape>
                  </v:group>
                  <w10:anchorlock/>
                </v:group>
              </w:pict>
            </mc:Fallback>
          </mc:AlternateContent>
        </w:r>
      </w:ins>
    </w:p>
    <w:p w14:paraId="37A27ED4" w14:textId="54ACA38A" w:rsidR="00893456" w:rsidRDefault="006A3314" w:rsidP="00893456">
      <w:pPr>
        <w:pStyle w:val="Heading2"/>
        <w:rPr>
          <w:del w:id="154" w:author="Camp, Chris" w:date="2022-12-16T11:39:00Z"/>
          <w:rFonts w:ascii="Times New Roman" w:hAnsi="Times New Roman" w:cs="Times New Roman"/>
          <w:sz w:val="24"/>
          <w:szCs w:val="24"/>
        </w:rPr>
      </w:pPr>
      <w:del w:id="155" w:author="Camp, Chris" w:date="2022-12-16T11:39:00Z">
        <w:r>
          <w:rPr>
            <w:rFonts w:ascii="Times New Roman" w:hAnsi="Times New Roman" w:cs="Times New Roman"/>
            <w:noProof/>
            <w:sz w:val="24"/>
            <w:szCs w:val="24"/>
          </w:rPr>
          <mc:AlternateContent>
            <mc:Choice Requires="wpg">
              <w:drawing>
                <wp:anchor distT="0" distB="0" distL="114300" distR="114300" simplePos="0" relativeHeight="251658248" behindDoc="0" locked="0" layoutInCell="1" allowOverlap="1" wp14:anchorId="7E0ADA2B" wp14:editId="661397FC">
                  <wp:simplePos x="0" y="0"/>
                  <wp:positionH relativeFrom="column">
                    <wp:posOffset>166370</wp:posOffset>
                  </wp:positionH>
                  <wp:positionV relativeFrom="paragraph">
                    <wp:posOffset>11112</wp:posOffset>
                  </wp:positionV>
                  <wp:extent cx="3525837" cy="2414587"/>
                  <wp:effectExtent l="0" t="0" r="0" b="5080"/>
                  <wp:wrapNone/>
                  <wp:docPr id="14" name="Group 14"/>
                  <wp:cNvGraphicFramePr/>
                  <a:graphic xmlns:a="http://schemas.openxmlformats.org/drawingml/2006/main">
                    <a:graphicData uri="http://schemas.microsoft.com/office/word/2010/wordprocessingGroup">
                      <wpg:wgp>
                        <wpg:cNvGrpSpPr/>
                        <wpg:grpSpPr>
                          <a:xfrm>
                            <a:off x="0" y="0"/>
                            <a:ext cx="3525837" cy="2414587"/>
                            <a:chOff x="0" y="0"/>
                            <a:chExt cx="3525837" cy="2414587"/>
                          </a:xfrm>
                        </wpg:grpSpPr>
                        <wpg:grpSp>
                          <wpg:cNvPr id="4" name="Group 4"/>
                          <wpg:cNvGrpSpPr/>
                          <wpg:grpSpPr>
                            <a:xfrm>
                              <a:off x="9525" y="0"/>
                              <a:ext cx="3502025" cy="304800"/>
                              <a:chOff x="0" y="0"/>
                              <a:chExt cx="3502025" cy="304800"/>
                            </a:xfrm>
                          </wpg:grpSpPr>
                          <wps:wsp>
                            <wps:cNvPr id="32" name="Text Box 32"/>
                            <wps:cNvSpPr txBox="1"/>
                            <wps:spPr>
                              <a:xfrm>
                                <a:off x="0" y="0"/>
                                <a:ext cx="311150" cy="304800"/>
                              </a:xfrm>
                              <a:prstGeom prst="rect">
                                <a:avLst/>
                              </a:prstGeom>
                              <a:noFill/>
                              <a:ln w="6350">
                                <a:noFill/>
                              </a:ln>
                            </wps:spPr>
                            <wps:txbx>
                              <w:txbxContent>
                                <w:p w14:paraId="2E949B0D" w14:textId="77777777" w:rsidR="00B25423" w:rsidRPr="004C46B9" w:rsidRDefault="00B25423" w:rsidP="00B25423">
                                  <w:pPr>
                                    <w:rPr>
                                      <w:del w:id="156" w:author="Camp, Chris" w:date="2022-12-16T11:39:00Z"/>
                                      <w:b/>
                                      <w:bCs/>
                                    </w:rPr>
                                  </w:pPr>
                                  <w:del w:id="157" w:author="Camp, Chris" w:date="2022-12-16T11:39:00Z">
                                    <w:r w:rsidRPr="004C46B9">
                                      <w:rPr>
                                        <w:b/>
                                        <w:bCs/>
                                      </w:rPr>
                                      <w:delText>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190875" y="0"/>
                                <a:ext cx="311150" cy="304800"/>
                              </a:xfrm>
                              <a:prstGeom prst="rect">
                                <a:avLst/>
                              </a:prstGeom>
                              <a:noFill/>
                              <a:ln w="6350">
                                <a:noFill/>
                              </a:ln>
                            </wps:spPr>
                            <wps:txbx>
                              <w:txbxContent>
                                <w:p w14:paraId="0B6F3F76" w14:textId="77777777" w:rsidR="00B25423" w:rsidRPr="004C46B9" w:rsidRDefault="00B25423" w:rsidP="00B25423">
                                  <w:pPr>
                                    <w:rPr>
                                      <w:del w:id="158" w:author="Camp, Chris" w:date="2022-12-16T11:39:00Z"/>
                                      <w:b/>
                                      <w:bCs/>
                                    </w:rPr>
                                  </w:pPr>
                                  <w:del w:id="159" w:author="Camp, Chris" w:date="2022-12-16T11:39:00Z">
                                    <w:r w:rsidRPr="004C46B9">
                                      <w:rPr>
                                        <w:b/>
                                        <w:bCs/>
                                      </w:rPr>
                                      <w:delText>B</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 name="Group 11"/>
                          <wpg:cNvGrpSpPr/>
                          <wpg:grpSpPr>
                            <a:xfrm>
                              <a:off x="0" y="2100262"/>
                              <a:ext cx="3525837" cy="314325"/>
                              <a:chOff x="0" y="0"/>
                              <a:chExt cx="3525837" cy="314325"/>
                            </a:xfrm>
                          </wpg:grpSpPr>
                          <wps:wsp>
                            <wps:cNvPr id="34" name="Text Box 34"/>
                            <wps:cNvSpPr txBox="1"/>
                            <wps:spPr>
                              <a:xfrm>
                                <a:off x="0" y="0"/>
                                <a:ext cx="311150" cy="304800"/>
                              </a:xfrm>
                              <a:prstGeom prst="rect">
                                <a:avLst/>
                              </a:prstGeom>
                              <a:noFill/>
                              <a:ln w="6350">
                                <a:noFill/>
                              </a:ln>
                            </wps:spPr>
                            <wps:txbx>
                              <w:txbxContent>
                                <w:p w14:paraId="6E57C72E" w14:textId="02511DB0" w:rsidR="00A94A94" w:rsidRPr="004C46B9" w:rsidRDefault="00A94A94" w:rsidP="00A94A94">
                                  <w:pPr>
                                    <w:rPr>
                                      <w:del w:id="160" w:author="Camp, Chris" w:date="2022-12-16T11:39:00Z"/>
                                      <w:b/>
                                      <w:bCs/>
                                    </w:rPr>
                                  </w:pPr>
                                  <w:del w:id="161" w:author="Camp, Chris" w:date="2022-12-16T11:39:00Z">
                                    <w:r>
                                      <w:rPr>
                                        <w:b/>
                                        <w:bCs/>
                                      </w:rPr>
                                      <w:delText>C</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214687" y="9525"/>
                                <a:ext cx="311150" cy="304800"/>
                              </a:xfrm>
                              <a:prstGeom prst="rect">
                                <a:avLst/>
                              </a:prstGeom>
                              <a:noFill/>
                              <a:ln w="6350">
                                <a:noFill/>
                              </a:ln>
                            </wps:spPr>
                            <wps:txbx>
                              <w:txbxContent>
                                <w:p w14:paraId="4ABF87BA" w14:textId="1CCED976" w:rsidR="00A94A94" w:rsidRPr="004C46B9" w:rsidRDefault="00A94A94" w:rsidP="00A94A94">
                                  <w:pPr>
                                    <w:rPr>
                                      <w:del w:id="162" w:author="Camp, Chris" w:date="2022-12-16T11:39:00Z"/>
                                      <w:b/>
                                      <w:bCs/>
                                    </w:rPr>
                                  </w:pPr>
                                  <w:del w:id="163" w:author="Camp, Chris" w:date="2022-12-16T11:39:00Z">
                                    <w:r>
                                      <w:rPr>
                                        <w:b/>
                                        <w:bCs/>
                                      </w:rPr>
                                      <w:delText>D</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E0ADA2B" id="Group 14" o:spid="_x0000_s1066" style="position:absolute;left:0;text-align:left;margin-left:13.1pt;margin-top:.85pt;width:277.6pt;height:190.1pt;z-index:251658248;mso-position-horizontal-relative:text;mso-position-vertical-relative:text" coordsize="35258,24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">
                  <v:group id="Group 4" o:spid="_x0000_s1067" style="position:absolute;left:95;width:35020;height:3048" coordsize="3502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32" o:spid="_x0000_s1068" type="#_x0000_t202" style="position:absolute;width:31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2E949B0D" w14:textId="77777777" w:rsidR="00B25423" w:rsidRPr="004C46B9" w:rsidRDefault="00B25423" w:rsidP="00B25423">
                            <w:pPr>
                              <w:rPr>
                                <w:del w:id="164" w:author="Camp, Chris" w:date="2022-12-16T11:39:00Z"/>
                                <w:b/>
                                <w:bCs/>
                              </w:rPr>
                            </w:pPr>
                            <w:del w:id="165" w:author="Camp, Chris" w:date="2022-12-16T11:39:00Z">
                              <w:r w:rsidRPr="004C46B9">
                                <w:rPr>
                                  <w:b/>
                                  <w:bCs/>
                                </w:rPr>
                                <w:delText>A</w:delText>
                              </w:r>
                            </w:del>
                          </w:p>
                        </w:txbxContent>
                      </v:textbox>
                    </v:shape>
                    <v:shape id="Text Box 33" o:spid="_x0000_s1069" type="#_x0000_t202" style="position:absolute;left:31908;width:31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0B6F3F76" w14:textId="77777777" w:rsidR="00B25423" w:rsidRPr="004C46B9" w:rsidRDefault="00B25423" w:rsidP="00B25423">
                            <w:pPr>
                              <w:rPr>
                                <w:del w:id="166" w:author="Camp, Chris" w:date="2022-12-16T11:39:00Z"/>
                                <w:b/>
                                <w:bCs/>
                              </w:rPr>
                            </w:pPr>
                            <w:del w:id="167" w:author="Camp, Chris" w:date="2022-12-16T11:39:00Z">
                              <w:r w:rsidRPr="004C46B9">
                                <w:rPr>
                                  <w:b/>
                                  <w:bCs/>
                                </w:rPr>
                                <w:delText>B</w:delText>
                              </w:r>
                            </w:del>
                          </w:p>
                        </w:txbxContent>
                      </v:textbox>
                    </v:shape>
                  </v:group>
                  <v:group id="Group 11" o:spid="_x0000_s1070" style="position:absolute;top:21002;width:35258;height:3143" coordsize="35258,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34" o:spid="_x0000_s1071" type="#_x0000_t202" style="position:absolute;width:31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E57C72E" w14:textId="02511DB0" w:rsidR="00A94A94" w:rsidRPr="004C46B9" w:rsidRDefault="00A94A94" w:rsidP="00A94A94">
                            <w:pPr>
                              <w:rPr>
                                <w:del w:id="168" w:author="Camp, Chris" w:date="2022-12-16T11:39:00Z"/>
                                <w:b/>
                                <w:bCs/>
                              </w:rPr>
                            </w:pPr>
                            <w:del w:id="169" w:author="Camp, Chris" w:date="2022-12-16T11:39:00Z">
                              <w:r>
                                <w:rPr>
                                  <w:b/>
                                  <w:bCs/>
                                </w:rPr>
                                <w:delText>C</w:delText>
                              </w:r>
                            </w:del>
                          </w:p>
                        </w:txbxContent>
                      </v:textbox>
                    </v:shape>
                    <v:shape id="Text Box 35" o:spid="_x0000_s1072" type="#_x0000_t202" style="position:absolute;left:32146;top:95;width:31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ABF87BA" w14:textId="1CCED976" w:rsidR="00A94A94" w:rsidRPr="004C46B9" w:rsidRDefault="00A94A94" w:rsidP="00A94A94">
                            <w:pPr>
                              <w:rPr>
                                <w:del w:id="170" w:author="Camp, Chris" w:date="2022-12-16T11:39:00Z"/>
                                <w:b/>
                                <w:bCs/>
                              </w:rPr>
                            </w:pPr>
                            <w:del w:id="171" w:author="Camp, Chris" w:date="2022-12-16T11:39:00Z">
                              <w:r>
                                <w:rPr>
                                  <w:b/>
                                  <w:bCs/>
                                </w:rPr>
                                <w:delText>D</w:delText>
                              </w:r>
                            </w:del>
                          </w:p>
                        </w:txbxContent>
                      </v:textbox>
                    </v:shape>
                  </v:group>
                </v:group>
              </w:pict>
            </mc:Fallback>
          </mc:AlternateContent>
        </w:r>
      </w:del>
    </w:p>
    <w:p w14:paraId="6FE862C1" w14:textId="5C1D6F79" w:rsidR="00893456" w:rsidRDefault="00893456" w:rsidP="00893456">
      <w:pPr>
        <w:pStyle w:val="Heading2"/>
        <w:rPr>
          <w:del w:id="172" w:author="Camp, Chris" w:date="2022-12-16T11:39:00Z"/>
          <w:rFonts w:ascii="Times New Roman" w:hAnsi="Times New Roman" w:cs="Times New Roman"/>
          <w:sz w:val="24"/>
          <w:szCs w:val="24"/>
        </w:rPr>
      </w:pPr>
      <w:del w:id="173" w:author="Camp, Chris" w:date="2022-12-16T11:39:00Z">
        <w:r>
          <w:rPr>
            <w:rFonts w:ascii="Times New Roman" w:hAnsi="Times New Roman" w:cs="Times New Roman"/>
            <w:noProof/>
            <w:sz w:val="24"/>
            <w:szCs w:val="24"/>
          </w:rPr>
          <w:lastRenderedPageBreak/>
          <mc:AlternateContent>
            <mc:Choice Requires="wpg">
              <w:drawing>
                <wp:inline distT="0" distB="0" distL="0" distR="0" wp14:anchorId="1774A946" wp14:editId="3248CAC2">
                  <wp:extent cx="6158539" cy="4584898"/>
                  <wp:effectExtent l="0" t="0" r="0" b="6350"/>
                  <wp:docPr id="38" name="Group 38"/>
                  <wp:cNvGraphicFramePr/>
                  <a:graphic xmlns:a="http://schemas.openxmlformats.org/drawingml/2006/main">
                    <a:graphicData uri="http://schemas.microsoft.com/office/word/2010/wordprocessingGroup">
                      <wpg:wgp>
                        <wpg:cNvGrpSpPr/>
                        <wpg:grpSpPr>
                          <a:xfrm>
                            <a:off x="0" y="0"/>
                            <a:ext cx="6158539" cy="4584898"/>
                            <a:chOff x="-152409" y="62417"/>
                            <a:chExt cx="6158863" cy="4584898"/>
                          </a:xfrm>
                        </wpg:grpSpPr>
                        <wps:wsp>
                          <wps:cNvPr id="39" name="Text Box 39"/>
                          <wps:cNvSpPr txBox="1"/>
                          <wps:spPr>
                            <a:xfrm>
                              <a:off x="61907" y="4257425"/>
                              <a:ext cx="5944547" cy="389890"/>
                            </a:xfrm>
                            <a:prstGeom prst="rect">
                              <a:avLst/>
                            </a:prstGeom>
                            <a:solidFill>
                              <a:prstClr val="white"/>
                            </a:solidFill>
                            <a:ln>
                              <a:noFill/>
                            </a:ln>
                          </wps:spPr>
                          <wps:txbx>
                            <w:txbxContent>
                              <w:p w14:paraId="2E4FB80D" w14:textId="68CF4D4E" w:rsidR="00893456" w:rsidRPr="003A7A36" w:rsidRDefault="00893456" w:rsidP="00893456">
                                <w:pPr>
                                  <w:pStyle w:val="Caption"/>
                                  <w:rPr>
                                    <w:del w:id="174" w:author="Camp, Chris" w:date="2022-12-16T11:39:00Z"/>
                                    <w:rFonts w:eastAsia="Arial"/>
                                    <w:i w:val="0"/>
                                    <w:iCs w:val="0"/>
                                    <w:noProof/>
                                    <w:color w:val="auto"/>
                                    <w:sz w:val="24"/>
                                    <w:szCs w:val="24"/>
                                  </w:rPr>
                                </w:pPr>
                                <w:del w:id="175" w:author="Camp, Chris" w:date="2022-12-16T11:39:00Z">
                                  <w:r w:rsidRPr="003A7A36">
                                    <w:rPr>
                                      <w:b/>
                                      <w:bCs/>
                                      <w:i w:val="0"/>
                                      <w:iCs w:val="0"/>
                                      <w:color w:val="auto"/>
                                    </w:rPr>
                                    <w:delText xml:space="preserve">Figure </w:delText>
                                  </w:r>
                                  <w:r w:rsidR="002A277C">
                                    <w:rPr>
                                      <w:b/>
                                      <w:bCs/>
                                      <w:i w:val="0"/>
                                      <w:iCs w:val="0"/>
                                      <w:color w:val="auto"/>
                                    </w:rPr>
                                    <w:delText>4</w:delText>
                                  </w:r>
                                  <w:r>
                                    <w:rPr>
                                      <w:b/>
                                      <w:bCs/>
                                      <w:i w:val="0"/>
                                      <w:iCs w:val="0"/>
                                      <w:color w:val="auto"/>
                                    </w:rPr>
                                    <w:delText xml:space="preserve">: </w:delText>
                                  </w:r>
                                  <w:r>
                                    <w:rPr>
                                      <w:i w:val="0"/>
                                      <w:iCs w:val="0"/>
                                      <w:color w:val="auto"/>
                                    </w:rPr>
                                    <w:delText xml:space="preserve">Edge-level ICC (A), </w:delText>
                                  </w:r>
                                  <w:r w:rsidR="00273D91">
                                    <w:rPr>
                                      <w:i w:val="0"/>
                                      <w:iCs w:val="0"/>
                                      <w:color w:val="auto"/>
                                    </w:rPr>
                                    <w:delText>d</w:delText>
                                  </w:r>
                                  <w:r>
                                    <w:rPr>
                                      <w:i w:val="0"/>
                                      <w:iCs w:val="0"/>
                                      <w:color w:val="auto"/>
                                    </w:rPr>
                                    <w:delText xml:space="preserve">ifferential </w:delText>
                                  </w:r>
                                  <w:r w:rsidR="00273D91">
                                    <w:rPr>
                                      <w:i w:val="0"/>
                                      <w:iCs w:val="0"/>
                                      <w:color w:val="auto"/>
                                    </w:rPr>
                                    <w:delText>p</w:delText>
                                  </w:r>
                                  <w:r>
                                    <w:rPr>
                                      <w:i w:val="0"/>
                                      <w:iCs w:val="0"/>
                                      <w:color w:val="auto"/>
                                    </w:rPr>
                                    <w:delText xml:space="preserve">ower (B), </w:delText>
                                  </w:r>
                                  <w:r w:rsidR="004A63A7">
                                    <w:rPr>
                                      <w:i w:val="0"/>
                                      <w:iCs w:val="0"/>
                                      <w:color w:val="auto"/>
                                    </w:rPr>
                                    <w:delText>g</w:delText>
                                  </w:r>
                                  <w:r>
                                    <w:rPr>
                                      <w:i w:val="0"/>
                                      <w:iCs w:val="0"/>
                                      <w:color w:val="auto"/>
                                    </w:rPr>
                                    <w:delText xml:space="preserve">roup </w:delText>
                                  </w:r>
                                  <w:r w:rsidR="004A63A7">
                                    <w:rPr>
                                      <w:i w:val="0"/>
                                      <w:iCs w:val="0"/>
                                      <w:color w:val="auto"/>
                                    </w:rPr>
                                    <w:delText>c</w:delText>
                                  </w:r>
                                  <w:r>
                                    <w:rPr>
                                      <w:i w:val="0"/>
                                      <w:iCs w:val="0"/>
                                      <w:color w:val="auto"/>
                                    </w:rPr>
                                    <w:delText xml:space="preserve">onsistency (C), and </w:delText>
                                  </w:r>
                                  <w:r w:rsidR="004A63A7">
                                    <w:rPr>
                                      <w:i w:val="0"/>
                                      <w:iCs w:val="0"/>
                                      <w:color w:val="auto"/>
                                    </w:rPr>
                                    <w:delText xml:space="preserve">edge </w:delText>
                                  </w:r>
                                  <w:r w:rsidR="004A63A7" w:rsidRPr="00273D91">
                                    <w:rPr>
                                      <w:i w:val="0"/>
                                      <w:iCs w:val="0"/>
                                      <w:color w:val="auto"/>
                                    </w:rPr>
                                    <w:delText>discriminability</w:delText>
                                  </w:r>
                                  <w:r>
                                    <w:rPr>
                                      <w:i w:val="0"/>
                                      <w:iCs w:val="0"/>
                                      <w:color w:val="auto"/>
                                    </w:rPr>
                                    <w:delText xml:space="preserve"> (D) correlated with MDD-HV Cohen’s </w:delText>
                                  </w:r>
                                  <w:r>
                                    <w:rPr>
                                      <w:color w:val="auto"/>
                                    </w:rPr>
                                    <w:delText>d</w:delText>
                                  </w:r>
                                  <w:r>
                                    <w:rPr>
                                      <w:i w:val="0"/>
                                      <w:iCs w:val="0"/>
                                      <w:color w:val="auto"/>
                                    </w:rPr>
                                    <w:delText xml:space="preserve"> effect size.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0" name="Group 40"/>
                          <wpg:cNvGrpSpPr/>
                          <wpg:grpSpPr>
                            <a:xfrm>
                              <a:off x="-152409" y="62417"/>
                              <a:ext cx="6096644" cy="4115977"/>
                              <a:chOff x="-152417" y="62421"/>
                              <a:chExt cx="6096970" cy="4116285"/>
                            </a:xfrm>
                          </wpg:grpSpPr>
                          <pic:pic xmlns:pic="http://schemas.openxmlformats.org/drawingml/2006/picture">
                            <pic:nvPicPr>
                              <pic:cNvPr id="41" name="Picture 4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152417" y="2090146"/>
                                <a:ext cx="2881999" cy="2088560"/>
                              </a:xfrm>
                              <a:prstGeom prst="rect">
                                <a:avLst/>
                              </a:prstGeom>
                            </pic:spPr>
                          </pic:pic>
                          <pic:pic xmlns:pic="http://schemas.openxmlformats.org/drawingml/2006/picture">
                            <pic:nvPicPr>
                              <pic:cNvPr id="42" name="Picture 42"/>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62421"/>
                                <a:ext cx="2729865" cy="1978278"/>
                              </a:xfrm>
                              <a:prstGeom prst="rect">
                                <a:avLst/>
                              </a:prstGeom>
                            </pic:spPr>
                          </pic:pic>
                          <pic:pic xmlns:pic="http://schemas.openxmlformats.org/drawingml/2006/picture">
                            <pic:nvPicPr>
                              <pic:cNvPr id="43" name="Picture 43"/>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3131459" y="64197"/>
                                <a:ext cx="2813094" cy="2038592"/>
                              </a:xfrm>
                              <a:prstGeom prst="rect">
                                <a:avLst/>
                              </a:prstGeom>
                            </pic:spPr>
                          </pic:pic>
                          <pic:pic xmlns:pic="http://schemas.openxmlformats.org/drawingml/2006/picture">
                            <pic:nvPicPr>
                              <pic:cNvPr id="44" name="Picture 4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111233" y="2119733"/>
                                <a:ext cx="2833012" cy="2053026"/>
                              </a:xfrm>
                              <a:prstGeom prst="rect">
                                <a:avLst/>
                              </a:prstGeom>
                            </pic:spPr>
                          </pic:pic>
                        </wpg:grpSp>
                      </wpg:wgp>
                    </a:graphicData>
                  </a:graphic>
                </wp:inline>
              </w:drawing>
            </mc:Choice>
            <mc:Fallback>
              <w:pict>
                <v:group w14:anchorId="1774A946" id="Group 38" o:spid="_x0000_s1073" style="width:484.9pt;height:361pt;mso-position-horizontal-relative:char;mso-position-vertical-relative:line" coordorigin="-1524,624" coordsize="61588,45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">
                  <v:shape id="Text Box 39" o:spid="_x0000_s1074" type="#_x0000_t202" style="position:absolute;left:619;top:42574;width:594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2E4FB80D" w14:textId="68CF4D4E" w:rsidR="00893456" w:rsidRPr="003A7A36" w:rsidRDefault="00893456" w:rsidP="00893456">
                          <w:pPr>
                            <w:pStyle w:val="Caption"/>
                            <w:rPr>
                              <w:del w:id="176" w:author="Camp, Chris" w:date="2022-12-16T11:39:00Z"/>
                              <w:rFonts w:eastAsia="Arial"/>
                              <w:i w:val="0"/>
                              <w:iCs w:val="0"/>
                              <w:noProof/>
                              <w:color w:val="auto"/>
                              <w:sz w:val="24"/>
                              <w:szCs w:val="24"/>
                            </w:rPr>
                          </w:pPr>
                          <w:del w:id="177" w:author="Camp, Chris" w:date="2022-12-16T11:39:00Z">
                            <w:r w:rsidRPr="003A7A36">
                              <w:rPr>
                                <w:b/>
                                <w:bCs/>
                                <w:i w:val="0"/>
                                <w:iCs w:val="0"/>
                                <w:color w:val="auto"/>
                              </w:rPr>
                              <w:delText xml:space="preserve">Figure </w:delText>
                            </w:r>
                            <w:r w:rsidR="002A277C">
                              <w:rPr>
                                <w:b/>
                                <w:bCs/>
                                <w:i w:val="0"/>
                                <w:iCs w:val="0"/>
                                <w:color w:val="auto"/>
                              </w:rPr>
                              <w:delText>4</w:delText>
                            </w:r>
                            <w:r>
                              <w:rPr>
                                <w:b/>
                                <w:bCs/>
                                <w:i w:val="0"/>
                                <w:iCs w:val="0"/>
                                <w:color w:val="auto"/>
                              </w:rPr>
                              <w:delText xml:space="preserve">: </w:delText>
                            </w:r>
                            <w:r>
                              <w:rPr>
                                <w:i w:val="0"/>
                                <w:iCs w:val="0"/>
                                <w:color w:val="auto"/>
                              </w:rPr>
                              <w:delText xml:space="preserve">Edge-level ICC (A), </w:delText>
                            </w:r>
                            <w:r w:rsidR="00273D91">
                              <w:rPr>
                                <w:i w:val="0"/>
                                <w:iCs w:val="0"/>
                                <w:color w:val="auto"/>
                              </w:rPr>
                              <w:delText>d</w:delText>
                            </w:r>
                            <w:r>
                              <w:rPr>
                                <w:i w:val="0"/>
                                <w:iCs w:val="0"/>
                                <w:color w:val="auto"/>
                              </w:rPr>
                              <w:delText xml:space="preserve">ifferential </w:delText>
                            </w:r>
                            <w:r w:rsidR="00273D91">
                              <w:rPr>
                                <w:i w:val="0"/>
                                <w:iCs w:val="0"/>
                                <w:color w:val="auto"/>
                              </w:rPr>
                              <w:delText>p</w:delText>
                            </w:r>
                            <w:r>
                              <w:rPr>
                                <w:i w:val="0"/>
                                <w:iCs w:val="0"/>
                                <w:color w:val="auto"/>
                              </w:rPr>
                              <w:delText xml:space="preserve">ower (B), </w:delText>
                            </w:r>
                            <w:r w:rsidR="004A63A7">
                              <w:rPr>
                                <w:i w:val="0"/>
                                <w:iCs w:val="0"/>
                                <w:color w:val="auto"/>
                              </w:rPr>
                              <w:delText>g</w:delText>
                            </w:r>
                            <w:r>
                              <w:rPr>
                                <w:i w:val="0"/>
                                <w:iCs w:val="0"/>
                                <w:color w:val="auto"/>
                              </w:rPr>
                              <w:delText xml:space="preserve">roup </w:delText>
                            </w:r>
                            <w:r w:rsidR="004A63A7">
                              <w:rPr>
                                <w:i w:val="0"/>
                                <w:iCs w:val="0"/>
                                <w:color w:val="auto"/>
                              </w:rPr>
                              <w:delText>c</w:delText>
                            </w:r>
                            <w:r>
                              <w:rPr>
                                <w:i w:val="0"/>
                                <w:iCs w:val="0"/>
                                <w:color w:val="auto"/>
                              </w:rPr>
                              <w:delText xml:space="preserve">onsistency (C), and </w:delText>
                            </w:r>
                            <w:r w:rsidR="004A63A7">
                              <w:rPr>
                                <w:i w:val="0"/>
                                <w:iCs w:val="0"/>
                                <w:color w:val="auto"/>
                              </w:rPr>
                              <w:delText xml:space="preserve">edge </w:delText>
                            </w:r>
                            <w:r w:rsidR="004A63A7" w:rsidRPr="00273D91">
                              <w:rPr>
                                <w:i w:val="0"/>
                                <w:iCs w:val="0"/>
                                <w:color w:val="auto"/>
                              </w:rPr>
                              <w:delText>discriminability</w:delText>
                            </w:r>
                            <w:r>
                              <w:rPr>
                                <w:i w:val="0"/>
                                <w:iCs w:val="0"/>
                                <w:color w:val="auto"/>
                              </w:rPr>
                              <w:delText xml:space="preserve"> (D) correlated with MDD-HV Cohen’s </w:delText>
                            </w:r>
                            <w:r>
                              <w:rPr>
                                <w:color w:val="auto"/>
                              </w:rPr>
                              <w:delText>d</w:delText>
                            </w:r>
                            <w:r>
                              <w:rPr>
                                <w:i w:val="0"/>
                                <w:iCs w:val="0"/>
                                <w:color w:val="auto"/>
                              </w:rPr>
                              <w:delText xml:space="preserve"> effect size. </w:delText>
                            </w:r>
                          </w:del>
                        </w:p>
                      </w:txbxContent>
                    </v:textbox>
                  </v:shape>
                  <v:group id="Group 40" o:spid="_x0000_s1075" style="position:absolute;left:-1524;top:624;width:60966;height:41159" coordorigin="-1524,624" coordsize="60969,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76" type="#_x0000_t75" style="position:absolute;left:-1524;top:20901;width:28819;height:2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">
                      <v:imagedata r:id="rId33" o:title=""/>
                    </v:shape>
                    <v:shape id="Picture 42" o:spid="_x0000_s1077" type="#_x0000_t75" style="position:absolute;top:624;width:27298;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">
                      <v:imagedata r:id="rId34" o:title=""/>
                    </v:shape>
                    <v:shape id="Picture 43" o:spid="_x0000_s1078" type="#_x0000_t75" style="position:absolute;left:31314;top:641;width:28131;height:2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">
                      <v:imagedata r:id="rId35" o:title=""/>
                    </v:shape>
                    <v:shape id="Picture 44" o:spid="_x0000_s1079" type="#_x0000_t75" style="position:absolute;left:31112;top:21197;width:28330;height:2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">
                      <v:imagedata r:id="rId36" o:title=""/>
                    </v:shape>
                  </v:group>
                  <w10:anchorlock/>
                </v:group>
              </w:pict>
            </mc:Fallback>
          </mc:AlternateContent>
        </w:r>
      </w:del>
    </w:p>
    <w:p w14:paraId="72E3B520" w14:textId="709F55DC" w:rsidR="00D7506A" w:rsidRPr="00D7506A" w:rsidRDefault="00D7506A" w:rsidP="00D7506A">
      <w:pPr>
        <w:pStyle w:val="Heading2"/>
        <w:ind w:left="0"/>
      </w:pPr>
    </w:p>
    <w:p w14:paraId="56B1FBF3" w14:textId="065A7766" w:rsidR="00E45BCE" w:rsidRDefault="004D34D5" w:rsidP="00E45BCE">
      <w:r>
        <w:rPr>
          <w:b/>
          <w:bCs/>
        </w:rPr>
        <w:t>DISCUSSION</w:t>
      </w:r>
    </w:p>
    <w:p w14:paraId="1DD2906A" w14:textId="4700E963" w:rsidR="002461EE" w:rsidRDefault="008F7DFA" w:rsidP="00372849">
      <w:r>
        <w:t xml:space="preserve">The reliability of resting state functional connectivity and what it means for the clinical utility of fMRI is an </w:t>
      </w:r>
      <w:r w:rsidR="00F74CF3">
        <w:t xml:space="preserve">open line of inquiry. We sought to explore several critical questions in this domain </w:t>
      </w:r>
      <w:r w:rsidR="00FD25E4">
        <w:t xml:space="preserve">through a multifaceted reliability analysis of a </w:t>
      </w:r>
      <w:r w:rsidR="00F74CF3">
        <w:t>clinically relevant population</w:t>
      </w:r>
      <w:r w:rsidR="00FD25E4">
        <w:t>, namely, depressed adolescents</w:t>
      </w:r>
      <w:r w:rsidR="00613747">
        <w:t xml:space="preserve"> over a </w:t>
      </w:r>
      <w:r w:rsidR="00A76901">
        <w:t>four</w:t>
      </w:r>
      <w:r w:rsidR="00613747">
        <w:t>-month and one-year period</w:t>
      </w:r>
      <w:r w:rsidR="00FD25E4">
        <w:t>.</w:t>
      </w:r>
      <w:r w:rsidR="00743A55">
        <w:t xml:space="preserve"> </w:t>
      </w:r>
      <w:r w:rsidR="004323B5" w:rsidRPr="004323B5">
        <w:t xml:space="preserve">Contrary to our hypothesis, depressed adolescents were </w:t>
      </w:r>
      <w:r w:rsidR="003A3EC7">
        <w:t xml:space="preserve">overall </w:t>
      </w:r>
      <w:r w:rsidR="004323B5" w:rsidRPr="004323B5">
        <w:t>not less reliable than their healthy peers.</w:t>
      </w:r>
      <w:r w:rsidR="004323B5">
        <w:t xml:space="preserve"> </w:t>
      </w:r>
      <w:r w:rsidR="002D19F7">
        <w:t xml:space="preserve">Both groups exhibited similarly poor reliability at the univariate (or edge) level but high reliability at the multivariate (or connectome) level. Reliability at </w:t>
      </w:r>
      <w:r w:rsidR="006E2C10">
        <w:t>four months</w:t>
      </w:r>
      <w:r w:rsidR="002D19F7">
        <w:t xml:space="preserve"> and one</w:t>
      </w:r>
      <w:r w:rsidR="006E2C10">
        <w:t xml:space="preserve"> </w:t>
      </w:r>
      <w:r w:rsidR="002D19F7">
        <w:t xml:space="preserve">year were similar, suggesting </w:t>
      </w:r>
      <w:r w:rsidR="007F62B2">
        <w:t xml:space="preserve">that </w:t>
      </w:r>
      <w:r w:rsidR="007B3477">
        <w:t>the interscan interval</w:t>
      </w:r>
      <w:r w:rsidR="00FD5A39">
        <w:t xml:space="preserve"> </w:t>
      </w:r>
      <w:r w:rsidR="0083214B">
        <w:t>ha</w:t>
      </w:r>
      <w:r w:rsidR="00F06EF5">
        <w:t>d</w:t>
      </w:r>
      <w:r w:rsidR="0083214B">
        <w:t xml:space="preserve"> limited impact on</w:t>
      </w:r>
      <w:r w:rsidR="00865D64">
        <w:t xml:space="preserve"> th</w:t>
      </w:r>
      <w:r w:rsidR="0076734F">
        <w:t>e observed reliability</w:t>
      </w:r>
      <w:r w:rsidR="002D19F7">
        <w:t>. Importantly, reliability was not associated with any clinical symptoms. As reliability bounds statistical power and replication, our results can inform future investigations of biomarkers of mood disorders. Depression has proven one of the most challenging illnesses for reproducible biomarker identification</w:t>
      </w:r>
      <w:r w:rsidR="00C81B9B">
        <w:t>:</w:t>
      </w:r>
      <w:r w:rsidR="002D19F7">
        <w:t xml:space="preserve"> </w:t>
      </w:r>
      <w:r w:rsidR="003F1137">
        <w:t>Symptom presentation is highly heterogenous</w:t>
      </w:r>
      <w:r w:rsidR="00D16A95">
        <w:t xml:space="preserve"> across patients</w:t>
      </w:r>
      <w:r w:rsidR="003F1137">
        <w:t>, and recurring episodes</w:t>
      </w:r>
      <w:r w:rsidR="004B14FC">
        <w:t xml:space="preserve"> </w:t>
      </w:r>
      <w:r w:rsidR="003F1137">
        <w:t>are difficult to predict</w:t>
      </w:r>
      <w:r w:rsidR="00C81B9B">
        <w:t xml:space="preserve"> </w:t>
      </w:r>
      <w:r w:rsidR="00CC5A8A">
        <w:fldChar w:fldCharType="begin"/>
      </w:r>
      <w:r w:rsidR="00CC5A8A">
        <w:instrText xml:space="preserve"> ADDIN ZOTERO_ITEM CSL_CITATION {"citationID":"DjoOPZ3o","properties":{"formattedCitation":"(Fried, 2022; Nielson et al., 2021; WHO, 2017)","plainCitation":"(Fried, 2022; Nielson et al., 2021; WHO, 2017)","noteIndex":0},"citationItems":[{"id":4831,"uris":["http://zotero.org/users/5958044/items/8N4NPX7I"],"itemData":{"id":4831,"type":"article-journal","abstract":"Despite decades of clinical, sociopolitical, and research efforts, progress in understanding and treating mental health problems remains disappointing. I discuss two barriers that have contributed to a problematic oversimplification of mental illness. The first is diagnostic literalism, mistaking mental health problems (complex within-person processes) for the diagnoses by which they are classified (clinically useful idealizations to facilitate treatment selection and prognosis). The second is reductionism, the isolated study of individual elements of mental disorders. I propose conceptualizing people?s mental health states as outcomes emerging from complex systems of biological, psychological, and social elements and show that this systems perspective explains many robust phenomena, including variability within diagnoses, comorbidity among diagnoses, and transdiagnostic risk factors. It helps us understand diagnoses and reductionism as useful epistemological tools for describing the world, rather than ontological convictions about how the world is. It provides new lenses through which to study mental illness (e.g., attractor states, phase transitions), and new levers to treat them (e.g., early warning signals, novel treatment targets). Embracing the complexity of mental health problems requires opening our ivory towers to theories and methods from other fields with rich traditions, including network and systems sciences.","container-title":"Current Directions in Psychological Science","DOI":"10.1177/09637214221114089","ISSN":"0963-7214","journalAbbreviation":"Curr Dir Psychol Sci","language":"en","note":"publisher: SAGE Publications Inc","page":"09637214221114089","source":"SAGE Journals","title":"Studying Mental Health Problems as Systems, Not Syndromes","author":[{"family":"Fried","given":"Eiko I."}],"issued":{"date-parts":[["2022",10,6]]}}},{"id":4547,"uris":["http://zotero.org/users/5958044/items/LEFMIC5G"],"itemData":{"id":4547,"type":"article-journal","container-title":"Biological Psychiatry","DOI":"10.1016/j.biopsych.2020.06.012","ISSN":"0006-3223, 1873-2402","issue":"2","journalAbbreviation":"Biological Psychiatry","language":"English","license":"All rights reserved","note":"publisher: Elsevier\nPMID: 32797941","page":"134-143","source":"www.biologicalpsychiatryjournal.com","title":"Great Expectations: A Critical Review of and Suggestions for the Study of Reward Processing as a Cause and Predictor of Depression","title-short":"Great Expectations","volume":"89","author":[{"family":"Nielson","given":"Dylan M."},{"family":"Keren","given":"Hanna"},{"family":"O’Callaghan","given":"Georgia"},{"family":"Jackson","given":"Sarah M."},{"family":"Douka","given":"Ioanna"},{"family":"Vidal-Ribas","given":"Pablo"},{"family":"Pornpattananangkul","given":"Narun"},{"family":"Camp","given":"Christopher C."},{"family":"Gorham","given":"Lisa S."},{"family":"Wei","given":"Christine"},{"family":"Kirwan","given":"Stuart"},{"family":"Zheng","given":"Charles Y."},{"family":"Stringaris","given":"Argyris"}],"issued":{"date-parts":[["2021",1,15]]}}},{"id":4583,"uris":["http://zotero.org/users/5958044/items/5KI67LNI"],"itemData":{"id":4583,"type":"report","genre":"Technical documents","page":"24 p.","publisher":"World Health Organization","title":"Depression and other common mental disorders: global health estimates","author":[{"family":"WHO","given":""}],"issued":{"date-parts":[["2017"]]}}}],"schema":"https://github.com/citation-style-language/schema/raw/master/csl-citation.json"} </w:instrText>
      </w:r>
      <w:r w:rsidR="00CC5A8A">
        <w:fldChar w:fldCharType="separate"/>
      </w:r>
      <w:r w:rsidR="00CC5A8A" w:rsidRPr="00CC5A8A">
        <w:t>(Fried, 2022; Nielson et al., 2021; WHO, 2017)</w:t>
      </w:r>
      <w:r w:rsidR="00CC5A8A">
        <w:fldChar w:fldCharType="end"/>
      </w:r>
      <w:r w:rsidR="003F1137">
        <w:t xml:space="preserve">. </w:t>
      </w:r>
      <w:r w:rsidR="00681F43">
        <w:t xml:space="preserve">Our results suggest that despite these sources of variance, </w:t>
      </w:r>
      <w:r w:rsidR="0064207A">
        <w:t xml:space="preserve">the reliability of fMRI functional connectivity </w:t>
      </w:r>
      <w:r w:rsidR="005A075A">
        <w:t xml:space="preserve">is </w:t>
      </w:r>
      <w:r w:rsidR="005B4EBE">
        <w:t xml:space="preserve">unaffected. As a result, </w:t>
      </w:r>
      <w:r w:rsidR="00A956D4">
        <w:t xml:space="preserve">functional connectivity </w:t>
      </w:r>
      <w:r w:rsidR="002D1F49">
        <w:t>may hold potential for</w:t>
      </w:r>
      <w:r w:rsidR="00614EA0">
        <w:t xml:space="preserve"> identifying</w:t>
      </w:r>
      <w:r w:rsidR="002D1F49">
        <w:t xml:space="preserve"> reproducible biomarkers of depression and similar illnesses, especially </w:t>
      </w:r>
      <w:r w:rsidR="00BD131D">
        <w:t>with multivariate methods</w:t>
      </w:r>
      <w:r w:rsidR="003C0EDD">
        <w:t xml:space="preserve"> that can improve reliability.</w:t>
      </w:r>
    </w:p>
    <w:p w14:paraId="15462F77" w14:textId="6FB9FA76" w:rsidR="001D4230" w:rsidRDefault="001D4230" w:rsidP="0038534B"/>
    <w:p w14:paraId="3F9B5092" w14:textId="77777777" w:rsidR="00FE05B3" w:rsidRDefault="00FE05B3" w:rsidP="00FE05B3">
      <w:r>
        <w:rPr>
          <w:b/>
          <w:bCs/>
        </w:rPr>
        <w:t>Both groups have poor univariate reliability but high multivariate reliability</w:t>
      </w:r>
    </w:p>
    <w:p w14:paraId="5A907BEA" w14:textId="140C949B" w:rsidR="00DF45D1" w:rsidRDefault="00FE05B3" w:rsidP="00FE05B3">
      <w:pPr>
        <w:rPr>
          <w:szCs w:val="24"/>
        </w:rPr>
      </w:pPr>
      <w:r>
        <w:rPr>
          <w:szCs w:val="24"/>
        </w:rPr>
        <w:lastRenderedPageBreak/>
        <w:t xml:space="preserve">Our findings are consistent with previous work that has found resting state connectivity to be unreliable at the edge level. </w:t>
      </w:r>
      <w:r w:rsidR="00E85BD8">
        <w:rPr>
          <w:szCs w:val="24"/>
        </w:rPr>
        <w:t xml:space="preserve">A review by </w:t>
      </w:r>
      <w:r w:rsidR="00E85BD8">
        <w:rPr>
          <w:szCs w:val="24"/>
        </w:rPr>
        <w:fldChar w:fldCharType="begin"/>
      </w:r>
      <w:r w:rsidR="00E85BD8">
        <w:rPr>
          <w:szCs w:val="24"/>
        </w:rPr>
        <w:instrText xml:space="preserve"> ADDIN ZOTERO_ITEM CSL_CITATION {"citationID":"uQNAUs7j","properties":{"formattedCitation":"(Noble et al., 2019)","plainCitation":"(Noble et al., 2019)","dontUpdate":true,"noteIndex":0},"citationItems":[{"id":197,"uris":["http://zotero.org/users/5958044/items/25SQZYEK"],"itemData":{"id":197,"type":"article-journal","abstract":"Background\nOnce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sidR="00E85BD8">
        <w:rPr>
          <w:szCs w:val="24"/>
        </w:rPr>
        <w:fldChar w:fldCharType="separate"/>
      </w:r>
      <w:r w:rsidR="00E85BD8" w:rsidRPr="00D141B1">
        <w:t>Noble et al.</w:t>
      </w:r>
      <w:r w:rsidR="00E85BD8">
        <w:t xml:space="preserve"> (</w:t>
      </w:r>
      <w:r w:rsidR="00E85BD8" w:rsidRPr="00D141B1">
        <w:t>2019)</w:t>
      </w:r>
      <w:r w:rsidR="00E85BD8">
        <w:rPr>
          <w:szCs w:val="24"/>
        </w:rPr>
        <w:fldChar w:fldCharType="end"/>
      </w:r>
      <w:r w:rsidR="00E85BD8">
        <w:rPr>
          <w:szCs w:val="24"/>
        </w:rPr>
        <w:t xml:space="preserve"> found the average ICC of resting state reliability to be 0.29 (</w:t>
      </w:r>
      <w:r w:rsidR="00E85BD8" w:rsidRPr="002B0F54">
        <w:rPr>
          <w:szCs w:val="24"/>
        </w:rPr>
        <w:t>95% CI = 0.23</w:t>
      </w:r>
      <w:r w:rsidR="00E85BD8">
        <w:rPr>
          <w:szCs w:val="24"/>
        </w:rPr>
        <w:t>-</w:t>
      </w:r>
      <w:r w:rsidR="00E85BD8" w:rsidRPr="002B0F54">
        <w:rPr>
          <w:szCs w:val="24"/>
        </w:rPr>
        <w:t>0.36</w:t>
      </w:r>
      <w:r w:rsidR="00E85BD8">
        <w:rPr>
          <w:szCs w:val="24"/>
        </w:rPr>
        <w:t>) across 25 studies.</w:t>
      </w:r>
    </w:p>
    <w:p w14:paraId="27AA1C4D" w14:textId="77777777" w:rsidR="00DF45D1" w:rsidRDefault="00DF45D1" w:rsidP="00FE05B3">
      <w:pPr>
        <w:rPr>
          <w:szCs w:val="24"/>
        </w:rPr>
      </w:pPr>
    </w:p>
    <w:p w14:paraId="440C876B" w14:textId="47298C94" w:rsidR="00DF45D1" w:rsidRDefault="00DF45D1" w:rsidP="00DF45D1">
      <w:pPr>
        <w:rPr>
          <w:szCs w:val="24"/>
        </w:rPr>
      </w:pPr>
      <w:r>
        <w:rPr>
          <w:szCs w:val="24"/>
        </w:rPr>
        <w:t xml:space="preserve">The observed ICC values provide further evidence for the low univariate reliability of fMRI functional connectivity </w:t>
      </w:r>
      <w:r>
        <w:rPr>
          <w:szCs w:val="24"/>
        </w:rPr>
        <w:fldChar w:fldCharType="begin"/>
      </w:r>
      <w:r>
        <w:rPr>
          <w:szCs w:val="24"/>
        </w:rPr>
        <w:instrText xml:space="preserve"> ADDIN ZOTERO_ITEM CSL_CITATION {"citationID":"PqnNrBEH","properties":{"formattedCitation":"(Noble et al., 2019)","plainCitation":"(Noble et al., 2019)","noteIndex":0},"citationItems":[{"id":197,"uris":["http://zotero.org/users/5958044/items/25SQZYEK"],"itemData":{"id":197,"type":"article-journal","abstract":"Background\nOnce considered mere noise, fMRI-based functional connectivity has become a major neuroscience tool in part due to early studies demonstrating its reliability. These fundamental studies revealed only the tip of the iceberg; over the past decade, many test-retest reliability studies have continued to add nuance to our understanding of this complex topic. A summary of these diverse and at times contradictory perspectives is needed.\nObjectives\nWe aimed to summarize the existing knowledge regarding test-retest reliability of functional connectivity at the most basic unit of analysis: the individual edge level. This entailed (1) a meta-analytic estimate of reliability and (2) a review of factors influencing reliability.\nMethods\nA search of Scopus was conducted to identify studies that estimated edge-level test-retest reliability. To facilitate comparisons across studies, eligibility was restricted to studies measuring reliability via the intraclass correlation coefficient (ICC). The meta-analysis included a random effects pooled estimate of mean edge-level ICC, with studies nested within datasets. The review included a narrative summary of factors influencing edge-level ICC.\nResults\nFrom an initial pool of 212 studies, 44 studies were identified for the qualitative review and 25 studies for quantitative meta-analysis. On average, individual edges exhibited a “poor” ICC of 0.29 (95% CI = 0.23 to 0.36). The most reliable measurements tended to involve: (1) stronger, within-network, cortical edges, (2) eyes open, awake, and active recordings, (3) more within-subject data, (4) shorter test-retest intervals, (5) no artifact correction (likely due in part to reliable artifact), and (6) full correlation-based connectivity with shrinkage.\nConclusion\nThis study represents the first meta-analysis and systematic review investigating test-retest reliability of edge-level functional connectivity. Key findings suggest there is room for improvement, but care should be taken to avoid promoting reliability at the expense of validity. By pooling existing knowledge regarding this key facet of accuracy, this study supports broader efforts to improve inferences in the field.","container-title":"NeuroImage","DOI":"10.1016/j.neuroimage.2019.116157","ISSN":"1053-8119","journalAbbreviation":"NeuroImage","language":"en","page":"116157","source":"ScienceDirect","title":"A decade of test-retest reliability of functional connectivity: A systematic review and meta-analysis","title-short":"A decade of test-retest reliability of functional connectivity","volume":"203","author":[{"family":"Noble","given":"Stephanie"},{"family":"Scheinost","given":"Dustin"},{"family":"Constable","given":"R. Todd"}],"issued":{"date-parts":[["2019",12,1]]}}}],"schema":"https://github.com/citation-style-language/schema/raw/master/csl-citation.json"} </w:instrText>
      </w:r>
      <w:r>
        <w:rPr>
          <w:szCs w:val="24"/>
        </w:rPr>
        <w:fldChar w:fldCharType="separate"/>
      </w:r>
      <w:r w:rsidRPr="00C63453">
        <w:t>(Noble et al., 2019)</w:t>
      </w:r>
      <w:r>
        <w:rPr>
          <w:szCs w:val="24"/>
        </w:rPr>
        <w:fldChar w:fldCharType="end"/>
      </w:r>
      <w:r>
        <w:rPr>
          <w:szCs w:val="24"/>
        </w:rPr>
        <w:t xml:space="preserve">. While shorter interscan intervals, task-based paradigms, and analyses restricted to cortical nodes can improve reliability, these options offer limited improvement and may not be feasible </w:t>
      </w:r>
      <w:r>
        <w:rPr>
          <w:szCs w:val="24"/>
        </w:rPr>
        <w:fldChar w:fldCharType="begin"/>
      </w:r>
      <w:r w:rsidR="007D5ECB">
        <w:rPr>
          <w:szCs w:val="24"/>
        </w:rPr>
        <w:instrText xml:space="preserve"> ADDIN ZOTERO_ITEM CSL_CITATION {"citationID":"HxVrmK1X","properties":{"formattedCitation":"(Noble et al., 2017, 2021)","plainCitation":"(Noble et al., 2017, 2021)","noteIndex":0},"citationItems":[{"id":4573,"uris":["http://zotero.org/users/5958044/items/B7IR6Y9X"],"itemData":{"id":4573,"type":"article-journal","abstract":"Best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Todd"},{"family":"Scheinost","given":"Dustin"}],"issued":{"date-parts":[["2017",11]]}}},{"id":"EJfsIIpj/KqPnPiPh","uris":["http://zotero.org/users/5958044/items/7AGELKDP"],"itemData":{"id":174,"type":"article-journal","abstract":"The test-retest reliability of functional neuroimaging data has recently been a topic of much discussion. Despite early conflicting reports, converging reports now suggest that test-retest reliability is poor for standard univariate measures — namely, voxel-based and region-level task-based activation and edge-level functional connectivity. To better understand the implications of these recent studies requires understanding the nuances of test-retest reliability as commonly measured by the intraclass correlation coefficient (ICC). Here we provide a guide to the measurement and interpretation of test-retest reliability in functional neuroimaging and review major findings in the literature. We highlight the importance of making choices that improve reliability so long as they do not diminish validity, pointing to the potential of multivariate approaches that improve both. Finally, we discuss the implications of recent reports of low test-retest reliability in the context of ongoing work in the field.","container-title":"Current Opinion in Behavioral Sciences","DOI":"10.1016/j.cobeha.2020.12.012","ISSN":"2352-1546","journalAbbreviation":"Current Opinion in Behavioral Sciences","language":"en","page":"27-32","source":"ScienceDirect","title":"A guide to the measurement and interpretation of fMRI test-retest reliability","volume":"40","author":[{"family":"Noble","given":"Stephanie"},{"family":"Scheinost","given":"Dustin"},{"family":"Constable","given":"Robert Todd"}],"issued":{"date-parts":[["2021",8,1]]}}}],"schema":"https://github.com/citation-style-language/schema/raw/master/csl-citation.json"} </w:instrText>
      </w:r>
      <w:r>
        <w:rPr>
          <w:szCs w:val="24"/>
        </w:rPr>
        <w:fldChar w:fldCharType="separate"/>
      </w:r>
      <w:r w:rsidRPr="00C93138">
        <w:t>(Noble et al., 2017, 2021)</w:t>
      </w:r>
      <w:r>
        <w:rPr>
          <w:szCs w:val="24"/>
        </w:rPr>
        <w:fldChar w:fldCharType="end"/>
      </w:r>
      <w:r>
        <w:rPr>
          <w:szCs w:val="24"/>
        </w:rPr>
        <w:t>. Increased reliability does not necessarily indicate increased validity, but low reliability places a ceiling on observable effect sizes, increasing type II error and restricting validity</w:t>
      </w:r>
      <w:r w:rsidR="00D93809">
        <w:rPr>
          <w:szCs w:val="24"/>
        </w:rPr>
        <w:t xml:space="preserve">. </w:t>
      </w:r>
      <w:r w:rsidR="00022AAE">
        <w:rPr>
          <w:szCs w:val="24"/>
        </w:rPr>
        <w:t xml:space="preserve">As a result, </w:t>
      </w:r>
      <w:r w:rsidR="00C45B5D">
        <w:rPr>
          <w:szCs w:val="24"/>
        </w:rPr>
        <w:t xml:space="preserve">certain </w:t>
      </w:r>
      <w:r w:rsidR="00022AAE">
        <w:rPr>
          <w:szCs w:val="24"/>
        </w:rPr>
        <w:t xml:space="preserve">univariate analyses </w:t>
      </w:r>
      <w:r w:rsidR="00C45B5D">
        <w:rPr>
          <w:szCs w:val="24"/>
        </w:rPr>
        <w:t>can</w:t>
      </w:r>
      <w:r w:rsidR="00275C4A">
        <w:rPr>
          <w:szCs w:val="24"/>
        </w:rPr>
        <w:t xml:space="preserve"> </w:t>
      </w:r>
      <w:r w:rsidR="00C45B5D">
        <w:rPr>
          <w:szCs w:val="24"/>
        </w:rPr>
        <w:t>provide misleading results that fail to replicate</w:t>
      </w:r>
      <w:r w:rsidR="00BC7166">
        <w:rPr>
          <w:szCs w:val="24"/>
        </w:rPr>
        <w:t xml:space="preserve"> without thousands of participants</w:t>
      </w:r>
      <w:r w:rsidR="00C45B5D">
        <w:rPr>
          <w:szCs w:val="24"/>
        </w:rPr>
        <w:t xml:space="preserve"> </w:t>
      </w:r>
      <w:r w:rsidR="00C45B5D">
        <w:rPr>
          <w:szCs w:val="24"/>
        </w:rPr>
        <w:fldChar w:fldCharType="begin"/>
      </w:r>
      <w:r w:rsidR="00C45B5D">
        <w:rPr>
          <w:szCs w:val="24"/>
        </w:rPr>
        <w:instrText xml:space="preserve"> ADDIN ZOTERO_ITEM CSL_CITATION {"citationID":"c0Bi74YO","properties":{"formattedCitation":"(Marek et al., 2022)","plainCitation":"(Marek et al., 2022)","noteIndex":0},"citationItems":[{"id":4622,"uris":["http://zotero.org/users/5958044/items/IK4H8RNM"],"itemData":{"id":4622,"type":"article-journal","abstract":"Magnetic resonance imaging (MRI) has transformed our understanding of the human brain through well-replicated mapping of abilities to specific structures (for example, lesion studies) and functions1–3 (for example, task functional MRI (fMRI)). Mental health research and care have yet to realize similar advances from MRI. A primary challenge has been replicating associations between inter-individual differences in brain structure or function and complex cognitive or mental health phenotypes (brain-wide association studies (BWAS)). Such BWAS have typically relied on sample sizes appropriate for classical brain mapping4 (the median neuroimaging study sample size is about 25), but potentially too small for capturing reproducible brain–behavioural phenotype associations5,6. Here we used three of the largest neuroimaging datasets currently available—with a total sample size of around 50,000 individuals—to quantify BWAS effect sizes and reproducibility as a function of sample size. BWAS associations were smaller than previously thought, resulting in statistically underpowered studies, inflated effect sizes and replication failures at typical sample sizes. As sample sizes grew into the thousands, replication rates began to improve and effect size inflation decreased. More robust BWAS effects were detected for functional MRI (versus structural), cognitive tests (versus mental health questionnaires) and multivariate methods (versus univariate). Smaller than expected brain–phenotype associations and variability across population subsamples can explain widespread BWAS replication failures. In contrast to non-BWAS approaches with larger effects (for example, lesions, interventions and within-person), BWAS reproducibility requires samples with thousands of individuals.","container-title":"Nature","DOI":"10.1038/s41586-022-04492-9","ISSN":"1476-4687","issue":"7902","language":"en","license":"2022 The Author(s), under exclusive licence to Springer Nature Limited","note":"number: 7902\npublisher: Nature Publishing Group","page":"654-660","source":"www.nature.com","title":"Reproducible brain-wide association studies require thousands of individuals","volume":"603","author":[{"family":"Marek","given":"Scott"},{"family":"Tervo-Clemmens","given":"Brenden"},{"family":"Calabro","given":"Finnegan J."},{"family":"Montez","given":"David F."},{"family":"Kay","given":"Benjamin P."},{"family":"Hatoum","given":"Alexander S."},{"family":"Donohue","given":"Meghan Rose"},{"family":"Foran","given":"William"},{"family":"Miller","given":"Ryland L."},{"family":"Hendrickson","given":"Timothy J."},{"family":"Malone","given":"Stephen M."},{"family":"Kandala","given":"Sridhar"},{"family":"Feczko","given":"Eric"},{"family":"Miranda-Dominguez","given":"Oscar"},{"family":"Graham","given":"Alice M."},{"family":"Earl","given":"Eric A."},{"family":"Perrone","given":"Anders J."},{"family":"Cordova","given":"Michaela"},{"family":"Doyle","given":"Olivia"},{"family":"Moore","given":"Lucille A."},{"family":"Conan","given":"Gregory M."},{"family":"Uriarte","given":"Johnny"},{"family":"Snider","given":"Kathy"},{"family":"Lynch","given":"Benjamin J."},{"family":"Wilgenbusch","given":"James C."},{"family":"Pengo","given":"Thomas"},{"family":"Tam","given":"Angela"},{"family":"Chen","given":"Jianzhong"},{"family":"Newbold","given":"Dillan J."},{"family":"Zheng","given":"Annie"},{"family":"Seider","given":"Nicole A."},{"family":"Van","given":"Andrew N."},{"family":"Metoki","given":"Athanasia"},{"family":"Chauvin","given":"Roselyne J."},{"family":"Laumann","given":"Timothy O."},{"family":"Greene","given":"Deanna J."},{"family":"Petersen","given":"Steven E."},{"family":"Garavan","given":"Hugh"},{"family":"Thompson","given":"Wesley K."},{"family":"Nichols","given":"Thomas E."},{"family":"Yeo","given":"B. T. Thomas"},{"family":"Barch","given":"Deanna M."},{"family":"Luna","given":"Beatriz"},{"family":"Fair","given":"Damien A."},{"family":"Dosenbach","given":"Nico U. F."}],"issued":{"date-parts":[["2022",3]]}}}],"schema":"https://github.com/citation-style-language/schema/raw/master/csl-citation.json"} </w:instrText>
      </w:r>
      <w:r w:rsidR="00C45B5D">
        <w:rPr>
          <w:szCs w:val="24"/>
        </w:rPr>
        <w:fldChar w:fldCharType="separate"/>
      </w:r>
      <w:r w:rsidR="00C45B5D" w:rsidRPr="00C45B5D">
        <w:t>(Marek et al., 2022)</w:t>
      </w:r>
      <w:r w:rsidR="00C45B5D">
        <w:rPr>
          <w:szCs w:val="24"/>
        </w:rPr>
        <w:fldChar w:fldCharType="end"/>
      </w:r>
      <w:r w:rsidR="00BC7166">
        <w:rPr>
          <w:szCs w:val="24"/>
        </w:rPr>
        <w:t>.</w:t>
      </w:r>
    </w:p>
    <w:p w14:paraId="4038DFD5" w14:textId="3FB97D46" w:rsidR="00F97BE5" w:rsidRDefault="00F97BE5" w:rsidP="00DF45D1">
      <w:pPr>
        <w:rPr>
          <w:szCs w:val="24"/>
        </w:rPr>
      </w:pPr>
    </w:p>
    <w:p w14:paraId="4A07B69A" w14:textId="2002EFBF" w:rsidR="00F97BE5" w:rsidRDefault="00F97BE5" w:rsidP="00DF45D1">
      <w:pPr>
        <w:rPr>
          <w:szCs w:val="24"/>
        </w:rPr>
      </w:pPr>
      <w:r>
        <w:rPr>
          <w:szCs w:val="24"/>
        </w:rPr>
        <w:t>Discriminability suggested high reliability</w:t>
      </w:r>
      <w:r w:rsidR="00BC7166">
        <w:rPr>
          <w:szCs w:val="24"/>
        </w:rPr>
        <w:t xml:space="preserve"> comparable to </w:t>
      </w:r>
      <w:r>
        <w:rPr>
          <w:szCs w:val="24"/>
        </w:rPr>
        <w:t xml:space="preserve">ICCs in the “excellent” range. While the relationship between power and reliability is dependent on the specific analysis performed, higher discriminability is associated with improved power </w:t>
      </w:r>
      <w:r>
        <w:rPr>
          <w:szCs w:val="24"/>
        </w:rPr>
        <w:fldChar w:fldCharType="begin"/>
      </w:r>
      <w:r>
        <w:rPr>
          <w:szCs w:val="24"/>
        </w:rPr>
        <w:instrText xml:space="preserve"> ADDIN ZOTERO_ITEM CSL_CITATION {"citationID":"cHPx2pY1","properties":{"formattedCitation":"(Bridgeford et al., 2021)","plainCitation":"(Bridgeford et al., 2021)","noteIndex":0},"citationItems":[{"id":4395,"uris":["http://zotero.org/users/5958044/items/IRTYWWC9"],"itemData":{"id":4395,"type":"article-journal","abstract":"Replicability, the ability to replicate scientific findings, is a prerequisite for scientific discovery and clinical utility. Troublingly, we are in the midst of a replicability crisis. A key to replicability is that multiple measurements of the same item (e.g., experimental sample or clinical participant) under fixed experimental constraints are relatively similar to one another. Thus, statistics that quantify the relative contributions of accidental deviations—such as measurement error—as compared to systematic deviations—such as individual differences—are critical. We demonstrate that existing replicability statistics, such as intra-class correlation coefficient and fingerprinting, fail to adequately differentiate between accidental and systematic deviations in very simple settings. We therefore propose a novel statistic, discriminability, which quantifies the degree to which an individual’s samples are relatively similar to one another, without restricting the data to be univariate, Gaussian, or even Euclidean. Using this statistic, we introduce the possibility of optimizing experimental design via increasing discriminability and prove that optimizing discriminability improves performance bounds in subsequent inference tasks. In extensive simulated and real datasets (focusing on brain imaging and demonstrating on genomics), only optimizing data discriminability improves performance on all subsequent inference tasks for each dataset. We therefore suggest that designing experiments and analyses to optimize discriminability may be a crucial step in solving the replicability crisis, and more generally, mitigating accidental measurement error., In recent decades, the size and complexity of data has grown exponentially. Unfortunately, the increased scale of modern datasets brings many new challenges. At present, we are in the midst of a replicability crisis, in which scientific discoveries fail to replicate to new datasets. Difficulties in the measurement procedure and measurement processing pipelines coupled with the influx of complex high-resolution measurements, we believe, are at the core of the replicability crisis. If measurements themselves are not replicable, what hope can we have that we will be able to use the measurements for replicable scientific findings? We introduce the “discriminability” statistic, which quantifies how discriminable measurements are from one another, without limitations on the structure of the underlying measurements. We prove that discriminable strategies tend to be strategies which provide better accuracy on downstream scientific questions. We demonstrate the utility of discriminability over competing approaches in this context on two disparate datasets from both neuroimaging and genomics. Together, we believe these results suggest the value of designing experimental protocols and analysis procedures which optimize the discriminability.","container-title":"PLoS Computational Biology","DOI":"10.1371/journal.pcbi.1009279","ISSN":"1553-734X","issue":"9","journalAbbreviation":"PLoS Comput Biol","note":"PMID: 34529652\nPMCID: PMC8500408","page":"e1009279","source":"PubMed Central","title":"Eliminating accidental deviations to minimize generalization error and maximize replicability: Applications in connectomics and genomics","title-short":"Eliminating accidental deviations to minimize generalization error and maximize replicability","volume":"17","author":[{"family":"Bridgeford","given":"Eric W."},{"family":"Wang","given":"Shangsi"},{"family":"Wang","given":"Zeyi"},{"family":"Xu","given":"Ting"},{"family":"Craddock","given":"Cameron"},{"family":"Dey","given":"Jayanta"},{"family":"Kiar","given":"Gregory"},{"family":"Gray-Roncal","given":"William"},{"family":"Colantuoni","given":"Carlo"},{"family":"Douville","given":"Christopher"},{"family":"Noble","given":"Stephanie"},{"family":"Priebe","given":"Carey E."},{"family":"Caffo","given":"Brian"},{"family":"Milham","given":"Michael"},{"family":"Zuo","given":"Xi-Nian"},{"family":"Vogelstein","given":"Joshua T."}],"issued":{"date-parts":[["2021",9,16]]}}}],"schema":"https://github.com/citation-style-language/schema/raw/master/csl-citation.json"} </w:instrText>
      </w:r>
      <w:r>
        <w:rPr>
          <w:szCs w:val="24"/>
        </w:rPr>
        <w:fldChar w:fldCharType="separate"/>
      </w:r>
      <w:r w:rsidRPr="00395B3B">
        <w:t>(Bridgeford et al., 2021)</w:t>
      </w:r>
      <w:r>
        <w:rPr>
          <w:szCs w:val="24"/>
        </w:rPr>
        <w:fldChar w:fldCharType="end"/>
      </w:r>
      <w:r>
        <w:rPr>
          <w:szCs w:val="24"/>
        </w:rPr>
        <w:t xml:space="preserve">. We find support for discriminability as a multivariate reliability metric that captures a level of stability within the connectome and is robust to noise. The high multivariate reliability observed here supports previous recommendations that shifting towards multivariate methods can improve reproducibility </w:t>
      </w:r>
      <w:r>
        <w:rPr>
          <w:szCs w:val="24"/>
        </w:rPr>
        <w:fldChar w:fldCharType="begin"/>
      </w:r>
      <w:r>
        <w:rPr>
          <w:szCs w:val="24"/>
        </w:rPr>
        <w:instrText xml:space="preserve"> ADDIN ZOTERO_ITEM CSL_CITATION {"citationID":"GY52dapQ","properties":{"formattedCitation":"(Finn &amp; Rosenberg, 2021; Kragel et al., 2021; Marek et al., 2022; Tetereva et al., 2022)","plainCitation":"(Finn &amp; Rosenberg, 2021; Kragel et al., 2021; Marek et al., 2022; Tetereva et al., 2022)","noteIndex":0},"citationItems":[{"id":4382,"uris":["http://zotero.org/users/5958044/items/P2BA5FKD"],"itemData":{"id":4382,"type":"article-journal","abstract":"Recent years have seen a surge of research on variability in functional brain connectivity within and between individuals, with encouraging progress toward understanding the consequences of this variability for cognition and behavior. At the same time, well-founded concerns over rigor and reproducibility in psychology and neuroscience have led many to question whether functional connectivity is sufficiently reliable, and call for methods to improve its reliability. The thesis of this opinion piece is that when studying variability in functional connectivity—both across individuals and within individuals over time—we should use behavior prediction as our benchmark rather than optimize reliability for its own sake. We discuss theoretical and empirical evidence to compel this perspective, both when the goal is to study stable, trait-level differences between people, as well as when the goal is to study state-related changes within individuals. We hope that this piece will be useful to the neuroimaging community as we continue efforts to characterize inter- and intra-subject variability in brain function and build predictive models with an eye toward eventual real-world applications.","container-title":"NeuroImage","DOI":"10.1016/j.neuroimage.2021.118254","ISSN":"1053-8119","journalAbbreviation":"NeuroImage","language":"en","page":"118254","source":"ScienceDirect","title":"Beyond fingerprinting: Choosing predictive connectomes over reliable connectomes","title-short":"Beyond fingerprinting","volume":"239","author":[{"family":"Finn","given":"Emily S."},{"family":"Rosenberg","given":"Monica D."}],"issued":{"date-parts":[["2021",10,1]]}}},{"id":4744,"uris":["http://zotero.org/users/5958044/items/T3S2JAB5"],"itemData":{"id":4744,"type":"article-journal","container-title":"Psychological Science","DOI":"10.1177/0956797621989730","ISSN":"0956-7976","issue":"4","journalAbbreviation":"Psychol Sci","language":"en","note":"publisher: SAGE Publications Inc","page":"622-626","source":"SAGE Journals","title":"Functional MRI Can Be Highly Reliable, but It Depends on What You Measure: A Commentary on Elliott et al. (2020)","title-short":"Functional MRI Can Be Highly Reliable, but It Depends on What You Measure","volume":"32","author":[{"family":"Kragel","given":"Philip A."},{"family":"Han","given":"Xiaochun"},{"family":"Kraynak","given":"Thomas E."},{"family":"Gianaros","given":"Peter J."},{"family":"Wager","given":"Tor D."}],"issued":{"date-parts":[["2021",4,1]]}}},{"id":4622,"uris":["http://zotero.org/users/5958044/items/IK4H8RNM"],"itemData":{"id":4622,"type":"article-journal","abstract":"Magnetic resonance imaging (MRI) has transformed our understanding of the human brain through well-replicated mapping of abilities to specific structures (for example, lesion studies) and functions1–3 (for example, task functional MRI (fMRI)). Mental health research and care have yet to realize similar advances from MRI. A primary challenge has been replicating associations between inter-individual differences in brain structure or function and complex cognitive or mental health phenotypes (brain-wide association studies (BWAS)). Such BWAS have typically relied on sample sizes appropriate for classical brain mapping4 (the median neuroimaging study sample size is about 25), but potentially too small for capturing reproducible brain–behavioural phenotype associations5,6. Here we used three of the largest neuroimaging datasets currently available—with a total sample size of around 50,000 individuals—to quantify BWAS effect sizes and reproducibility as a function of sample size. BWAS associations were smaller than previously thought, resulting in statistically underpowered studies, inflated effect sizes and replication failures at typical sample sizes. As sample sizes grew into the thousands, replication rates began to improve and effect size inflation decreased. More robust BWAS effects were detected for functional MRI (versus structural), cognitive tests (versus mental health questionnaires) and multivariate methods (versus univariate). Smaller than expected brain–phenotype associations and variability across population subsamples can explain widespread BWAS replication failures. In contrast to non-BWAS approaches with larger effects (for example, lesions, interventions and within-person), BWAS reproducibility requires samples with thousands of individuals.","container-title":"Nature","DOI":"10.1038/s41586-022-04492-9","ISSN":"1476-4687","issue":"7902","language":"en","license":"2022 The Author(s), under exclusive licence to Springer Nature Limited","note":"number: 7902\npublisher: Nature Publishing Group","page":"654-660","source":"www.nature.com","title":"Reproducible brain-wide association studies require thousands of individuals","volume":"603","author":[{"family":"Marek","given":"Scott"},{"family":"Tervo-Clemmens","given":"Brenden"},{"family":"Calabro","given":"Finnegan J."},{"family":"Montez","given":"David F."},{"family":"Kay","given":"Benjamin P."},{"family":"Hatoum","given":"Alexander S."},{"family":"Donohue","given":"Meghan Rose"},{"family":"Foran","given":"William"},{"family":"Miller","given":"Ryland L."},{"family":"Hendrickson","given":"Timothy J."},{"family":"Malone","given":"Stephen M."},{"family":"Kandala","given":"Sridhar"},{"family":"Feczko","given":"Eric"},{"family":"Miranda-Dominguez","given":"Oscar"},{"family":"Graham","given":"Alice M."},{"family":"Earl","given":"Eric A."},{"family":"Perrone","given":"Anders J."},{"family":"Cordova","given":"Michaela"},{"family":"Doyle","given":"Olivia"},{"family":"Moore","given":"Lucille A."},{"family":"Conan","given":"Gregory M."},{"family":"Uriarte","given":"Johnny"},{"family":"Snider","given":"Kathy"},{"family":"Lynch","given":"Benjamin J."},{"family":"Wilgenbusch","given":"James C."},{"family":"Pengo","given":"Thomas"},{"family":"Tam","given":"Angela"},{"family":"Chen","given":"Jianzhong"},{"family":"Newbold","given":"Dillan J."},{"family":"Zheng","given":"Annie"},{"family":"Seider","given":"Nicole A."},{"family":"Van","given":"Andrew N."},{"family":"Metoki","given":"Athanasia"},{"family":"Chauvin","given":"Roselyne J."},{"family":"Laumann","given":"Timothy O."},{"family":"Greene","given":"Deanna J."},{"family":"Petersen","given":"Steven E."},{"family":"Garavan","given":"Hugh"},{"family":"Thompson","given":"Wesley K."},{"family":"Nichols","given":"Thomas E."},{"family":"Yeo","given":"B. T. Thomas"},{"family":"Barch","given":"Deanna M."},{"family":"Luna","given":"Beatriz"},{"family":"Fair","given":"Damien A."},{"family":"Dosenbach","given":"Nico U. F."}],"issued":{"date-parts":[["2022",3]]}},"label":"page"},{"id":4746,"uris":["http://zotero.org/users/5958044/items/NY26PAP9"],"itemData":{"id":4746,"type":"article-journal","abstract":"Capturing individual differences in cognition is central to human neuroscience. Yet our ability to estimate cognitive abilities via brain MRI is still poor in both prediction and reliability. Our study tested if this inability can be improved by integrating MRI signals across the whole brain and across modalities, including task-based functional MRI (tfMRI) of different tasks along with other non-task MRI modalities, such as structural MRI, resting-state functional connectivity. Using the Human Connectome Project (n = 873, 473 females, after quality control), we directly compared predictive models comprising different sets of MRI modalities (e.g., seven tasks vs. non-task modalities). We applied two approaches to integrate multimodal MRI, stacked vs. flat models, and implemented 16 combinations of machine-learning algorithms. The stacked model integrating all modalities via stacking Elastic Net provided the best prediction (r = 0.57), relatively to other models tested, as well as excellent test-retest reliability (ICC=</w:instrText>
      </w:r>
      <w:r>
        <w:rPr>
          <w:rFonts w:ascii="Cambria Math" w:hAnsi="Cambria Math" w:cs="Cambria Math"/>
          <w:szCs w:val="24"/>
        </w:rPr>
        <w:instrText>∼</w:instrText>
      </w:r>
      <w:r>
        <w:rPr>
          <w:szCs w:val="24"/>
        </w:rPr>
        <w:instrText>.85) in capturing general cognitive abilities. Importantly, compared to the stacked model integrating across non-task modalities (r = 0.27), the stacked model integrating tfMRI across tasks led to significantly higher prediction (r = 0.56) while still providing excellent test-retest reliability (ICC=</w:instrText>
      </w:r>
      <w:r>
        <w:rPr>
          <w:rFonts w:ascii="Cambria Math" w:hAnsi="Cambria Math" w:cs="Cambria Math"/>
          <w:szCs w:val="24"/>
        </w:rPr>
        <w:instrText>∼</w:instrText>
      </w:r>
      <w:r>
        <w:rPr>
          <w:szCs w:val="24"/>
        </w:rPr>
        <w:instrText xml:space="preserve">.83). The stacked model integrating tfMRI across tasks was driven by frontal and parietal areas and by tasks that are cognition-related (working-memory, relational processing, and language). This result is consistent with the parieto-frontal integration theory of intelligence. Accordingly, our results contradict the recently popular notion that tfMRI is not reliable enough to capture individual differences in cognition. Instead, our study suggests that tfMRI, when used appropriately (i.e., by drawing information across the whole brain and across tasks and by integrating with other modalities), provides predictive and reliable sources of information for individual differences in cognitive abilities, more so than non-task modalities.","container-title":"NeuroImage","DOI":"10.1016/j.neuroimage.2022.119588","ISSN":"1095-9572","journalAbbreviation":"Neuroimage","language":"eng","note":"PMID: 36057404","page":"119588","source":"PubMed","title":"Capturing brain-cognition relationship: Integrating task-based fMRI across tasks markedly boosts prediction and test-retest reliability","title-short":"Capturing brain-cognition relationship","volume":"263","author":[{"family":"Tetereva","given":"Alina"},{"family":"Li","given":"Jean"},{"family":"Deng","given":"Jeremiah D."},{"family":"Stringaris","given":"Argyris"},{"family":"Pat","given":"Narun"}],"issued":{"date-parts":[["2022",8,31]]}}}],"schema":"https://github.com/citation-style-language/schema/raw/master/csl-citation.json"} </w:instrText>
      </w:r>
      <w:r>
        <w:rPr>
          <w:szCs w:val="24"/>
        </w:rPr>
        <w:fldChar w:fldCharType="separate"/>
      </w:r>
      <w:r w:rsidRPr="00A339E9">
        <w:t>(Finn &amp; Rosenberg, 2021; Kragel et al., 2021; Marek et al., 2022; Tetereva et al., 2022)</w:t>
      </w:r>
      <w:r>
        <w:rPr>
          <w:szCs w:val="24"/>
        </w:rPr>
        <w:fldChar w:fldCharType="end"/>
      </w:r>
      <w:r>
        <w:rPr>
          <w:szCs w:val="24"/>
        </w:rPr>
        <w:t xml:space="preserve">. Multivariate reliability in functional connectivity may be higher than univariate due to high-dimensionality variance structures in the connectome. Whereas a single edge may be unreliable, zooming out and looking at the larger picture can reveal stable patterns. And while these approaches may reduce interpretability or effect localization, this consequence is typically modest compared to the increase in power </w:t>
      </w:r>
      <w:r>
        <w:rPr>
          <w:szCs w:val="24"/>
        </w:rPr>
        <w:fldChar w:fldCharType="begin"/>
      </w:r>
      <w:r w:rsidR="007D5ECB">
        <w:rPr>
          <w:szCs w:val="24"/>
        </w:rPr>
        <w:instrText xml:space="preserve"> ADDIN ZOTERO_ITEM CSL_CITATION {"citationID":"UHTPVjN6","properties":{"formattedCitation":"(Noble et al., 2022)","plainCitation":"(Noble et al., 2022)","noteIndex":0},"citationItems":[{"id":"EJfsIIpj/HHjzRyHb","uris":["http://zotero.org/users/5958044/items/VJXNKKV4"],"itemData":{"id":4626,"type":"article-journal","abstract":"Inference in neuroimaging typically occurs at the level of focal brain areas or circuits. Yet, increasingly, well-powered studies paint a much richer picture of broad-scale effects distributed throughout the brain, suggesting that many focal reports may only reflect the tip of the iceberg of underlying effects. How focal versus broad-scale perspectives influence the inferences we make has not yet been comprehensively evaluated using real data. Here, we compare sensitivity and specificity across procedures representing multiple levels of inference using an empirical benchmarking procedure that resamples task-based connectomes from the Human Connectome Project dataset (</w:instrText>
      </w:r>
      <w:r w:rsidR="007D5ECB">
        <w:rPr>
          <w:rFonts w:ascii="Cambria Math" w:hAnsi="Cambria Math" w:cs="Cambria Math"/>
          <w:szCs w:val="24"/>
        </w:rPr>
        <w:instrText>∼</w:instrText>
      </w:r>
      <w:r w:rsidR="007D5ECB">
        <w:rPr>
          <w:szCs w:val="24"/>
        </w:rPr>
        <w:instrText xml:space="preserve">1,000 subjects, 7 tasks, 3 resampling group sizes, 7 inferential procedures). Only broad-scale (network and whole brain) procedures obtained the traditional 80% statistical power level to detect an average effect, reflecting &gt;20% more statistical power than focal (edge and cluster) procedures. Power also increased substantially for false discovery rate– compared with familywise error rate–controlling procedures. The downsides are fairly limited; the loss in specificity for broad-scale and FDR procedures was relatively modest compared to the gains in power. Furthermore, the broad-scale methods we introduce are simple, fast, and easy to use, providing a straightforward starting point for researchers. This also points to the promise of more sophisticated broad-scale methods for not only functional connectivity but also related fields, including task-based activation. Altogether, this work demonstrates that shifting the scale of inference and choosing FDR control are both immediately attainable and can help remedy the issues with statistical power plaguing typical studies in the field.","container-title":"Proceedings of the National Academy of Sciences","DOI":"10.1073/pnas.2203020119","ISSN":"0027-8424, 1091-6490","issue":"32","journalAbbreviation":"Proc. Natl. Acad. Sci. U.S.A.","language":"en","page":"e2203020119","source":"DOI.org (Crossref)","title":"Improving power in functional magnetic resonance imaging by moving beyond cluster-level inference","volume":"119","author":[{"family":"Noble","given":"Stephanie"},{"family":"Mejia","given":"Amanda F."},{"family":"Zalesky","given":"Andrew"},{"family":"Scheinost","given":"Dustin"}],"issued":{"date-parts":[["2022",8,9]]}}}],"schema":"https://github.com/citation-style-language/schema/raw/master/csl-citation.json"} </w:instrText>
      </w:r>
      <w:r>
        <w:rPr>
          <w:szCs w:val="24"/>
        </w:rPr>
        <w:fldChar w:fldCharType="separate"/>
      </w:r>
      <w:r w:rsidRPr="00A42E25">
        <w:t>(Noble et al., 2022)</w:t>
      </w:r>
      <w:r>
        <w:rPr>
          <w:szCs w:val="24"/>
        </w:rPr>
        <w:fldChar w:fldCharType="end"/>
      </w:r>
      <w:r>
        <w:rPr>
          <w:szCs w:val="24"/>
        </w:rPr>
        <w:t xml:space="preserve">. </w:t>
      </w:r>
    </w:p>
    <w:p w14:paraId="6969EB68" w14:textId="77777777" w:rsidR="00FE05B3" w:rsidRDefault="00FE05B3" w:rsidP="00FE05B3">
      <w:pPr>
        <w:rPr>
          <w:szCs w:val="24"/>
        </w:rPr>
      </w:pPr>
    </w:p>
    <w:p w14:paraId="7E49F9FE" w14:textId="23EFFE97" w:rsidR="00FE05B3" w:rsidRDefault="00FE05B3" w:rsidP="00FE05B3">
      <w:pPr>
        <w:rPr>
          <w:szCs w:val="24"/>
        </w:rPr>
      </w:pPr>
      <w:r>
        <w:rPr>
          <w:szCs w:val="24"/>
        </w:rPr>
        <w:t xml:space="preserve">Directly comparing fingerprinting across populations is difficult due to substantial impacts from sample size, scan length, and age </w:t>
      </w:r>
      <w:r>
        <w:rPr>
          <w:szCs w:val="24"/>
        </w:rPr>
        <w:fldChar w:fldCharType="begin"/>
      </w:r>
      <w:r>
        <w:rPr>
          <w:szCs w:val="24"/>
        </w:rPr>
        <w:instrText xml:space="preserve"> ADDIN ZOTERO_ITEM CSL_CITATION {"citationID":"nATmU7Z7","properties":{"formattedCitation":"(Horien et al., 2018; Waller et al., 2017)","plainCitation":"(Horien et al., 2018; Waller et al., 2017)","noteIndex":0},"citationItems":[{"id":4665,"uris":["http://zotero.org/users/5958044/items/38QJSHSD"],"itemData":{"id":4665,"type":"article-journal","abstract":"A recent study by Waller and colleagues evaluated the reliability, specificity, and generalizability of using functional connectivity data to identify individuals from a group. The authors note they were able to replicate identification rates in a larger version of the original Human Connectome Project (HCP) dataset. However, they also report lower identification accuracies when using historical neuroimaging acquisitions with low spatial and temporal resolution. The authors suggest that their results indicate connectomes derived from historical imaging data may be similar across individuals, to the extent that this connectome-based approach may be inappropriate for precision psychiatry and the goal of drawing inferences based on subject-level data. Here we note that the authors did not take into account factors affecting data quality and hence identification rates, independent of whether a low spatiotemporal resolution acquisition or a high spatiotemporal resolution acquisition is used. Specifically, we show here that the amount of data collected per subject and in-scanner motion are the predominant factors influencing identification rates, not the spatiotemporal resolution of the acquisition. To do this, we investigated identification rates in the HCP dataset as a function of the amount of data and motion. Using a dataset from the Consortium for Reliability and Reproducibility (CoRR), we investigated the impact of multiband versus non-multiband imaging parameters; that is, high spatiotemporal resolution versus low spatiotemporal resolution acquisitions. We show scan length and motion affect identification, whereas the imaging protocol does not affect these rates. Our results suggest that motion and amount of data per subject are the primary factors impacting individual connectivity profiles, but that within these constraints, individual differences in the connectome are readily observable.","container-title":"NeuroImage","DOI":"10.1016/j.neuroimage.2017.12.045","ISSN":"1053-8119","journalAbbreviation":"NeuroImage","language":"en","page":"172-175","source":"ScienceDirect","title":"Considering factors affecting the connectome-based identification process: Comment on Waller et al.","title-short":"Considering factors affecting the connectome-based identification process","volume":"169","author":[{"family":"Horien","given":"Corey"},{"family":"Noble","given":"Stephanie"},{"family":"Finn","given":"Emily S."},{"family":"Shen","given":"Xilin"},{"family":"Scheinost","given":"Dustin"},{"family":"Constable","given":"R. Todd"}],"issued":{"date-parts":[["2018",4,1]]}}},{"id":4663,"uris":["http://zotero.org/users/5958044/items/QZR3J4HK"],"itemData":{"id":4663,"type":"article-journal","abstract":"Establishing reliable, robust, and unique brain signatures from neuroimaging data is a prerequisite for precision psychiatry, and therefore a highly sought-after goal in contemporary neuroscience. Recently, the procedure of connectome fingerprinting, using brain functional connectivity profiles as such signatures, was shown to be able to accurately identify individuals from a group of 126 subjects from the Human Connectome Project (HCP). However, the specificity and generalizability of this procedure were not tested. In this replication study, we show both for the original and an extended HCP data set (n = 900 subjects), as well as for an additional data set of more commonly acquired imaging quality (n = 84) that (i) although the high accuracy can be replicated for the larger HCP 900 data set, accuracy is (ii) lower for standard neuroimaging data, and, that (iii) connectome fingerprinting may not be specific enough to distinguish between individuals. In addition, both accuracy and specificity are projected to drop considerably as the size of a data set increases. Although the moderate-to-high accuracies do suggest there is a portion of unique variance, our results suggest that connectomes may actually be quite similar across individuals. This outcome may be relevant to how precision psychiatry could benefit from inferences based on functional connectomes.","container-title":"NeuroImage","DOI":"10.1016/j.neuroimage.2017.07.016","ISSN":"1053-8119","journalAbbreviation":"NeuroImage","language":"en","page":"371-377","source":"ScienceDirect","title":"Evaluating the replicability, specificity, and generalizability of connectome fingerprints","volume":"158","author":[{"family":"Waller","given":"Lea"},{"family":"Walter","given":"Henrik"},{"family":"Kruschwitz","given":"Johann D."},{"family":"Reuter","given":"Lucia"},{"family":"Müller","given":"Sabine"},{"family":"Erk","given":"Susanne"},{"family":"Veer","given":"Ilya M."}],"issued":{"date-parts":[["2017",9,1]]}}}],"schema":"https://github.com/citation-style-language/schema/raw/master/csl-citation.json"} </w:instrText>
      </w:r>
      <w:r>
        <w:rPr>
          <w:szCs w:val="24"/>
        </w:rPr>
        <w:fldChar w:fldCharType="separate"/>
      </w:r>
      <w:r w:rsidRPr="003511BB">
        <w:t>(Horien et al., 2018; Waller et al., 2017)</w:t>
      </w:r>
      <w:r>
        <w:rPr>
          <w:szCs w:val="24"/>
        </w:rPr>
        <w:fldChar w:fldCharType="end"/>
      </w:r>
      <w:r>
        <w:rPr>
          <w:szCs w:val="24"/>
        </w:rPr>
        <w:t xml:space="preserve">. However, a meta-analysis of four datasets by </w:t>
      </w:r>
      <w:proofErr w:type="spellStart"/>
      <w:r>
        <w:rPr>
          <w:szCs w:val="24"/>
        </w:rPr>
        <w:t>Horien</w:t>
      </w:r>
      <w:proofErr w:type="spellEnd"/>
      <w:r>
        <w:rPr>
          <w:szCs w:val="24"/>
        </w:rPr>
        <w:t xml:space="preserve"> et al. </w:t>
      </w:r>
      <w:r>
        <w:rPr>
          <w:szCs w:val="24"/>
        </w:rPr>
        <w:fldChar w:fldCharType="begin"/>
      </w:r>
      <w:r>
        <w:rPr>
          <w:szCs w:val="24"/>
        </w:rPr>
        <w:instrText xml:space="preserve"> ADDIN ZOTERO_ITEM CSL_CITATION {"citationID":"oS3eEelI","properties":{"formattedCitation":"(Horien et al., 2019)","plainCitation":"(Horien et al., 2019)","dontUpdate":true,"noteIndex":0},"citationItems":[{"id":4415,"uris":["http://zotero.org/users/5958044/items/LBHRRCMX"],"itemData":{"id":4415,"type":"article-journal","abstract":"Functional connectomes computed from fMRI provide a means to characterize individual differences in the patterns of BOLD synchronization across regions of the entire brain. Using four resting-state fMRI datasets with a wide range of ages, we show that individual differences of the functional connectome are stable across 3 months to 1–2 years (and even detectable at above-chance levels across 3 years). Medial frontal and frontoparietal networks appear to be both unique and stable, resulting in high ID rates, as did a combination of these two networks. We conduct analyses demonstrating that these results are not driven by head motion. We also show that edges contributing the most to a successful ID tend to connect nodes in the frontal and parietal cortices, while edges contributing the least tend to connect cross-hemispheric homologs. Our results demonstrate that the functional connectome is stable across years and that high ID rates are not an idiosyncratic aspect of a specific dataset, but rather reflect stable individual differences in the functional connectivity of the brain.","container-title":"NeuroImage","DOI":"10.1016/j.neuroimage.2019.02.002","ISSN":"1053-8119","journalAbbreviation":"NeuroImage","language":"en","page":"676-687","source":"ScienceDirect","title":"The individual functional connectome is unique and stable over months to years","volume":"189","author":[{"family":"Horien","given":"Corey"},{"family":"Shen","given":"Xilin"},{"family":"Scheinost","given":"Dustin"},{"family":"Constable","given":"R. Todd"}],"issued":{"date-parts":[["2019",4,1]]}}}],"schema":"https://github.com/citation-style-language/schema/raw/master/csl-citation.json"} </w:instrText>
      </w:r>
      <w:r>
        <w:rPr>
          <w:szCs w:val="24"/>
        </w:rPr>
        <w:fldChar w:fldCharType="separate"/>
      </w:r>
      <w:r>
        <w:t>(</w:t>
      </w:r>
      <w:r w:rsidRPr="00982869">
        <w:t>2019)</w:t>
      </w:r>
      <w:r>
        <w:rPr>
          <w:szCs w:val="24"/>
        </w:rPr>
        <w:fldChar w:fldCharType="end"/>
      </w:r>
      <w:r>
        <w:rPr>
          <w:szCs w:val="24"/>
        </w:rPr>
        <w:t xml:space="preserve"> found similar fingerprinting index values in an adolescent dataset of a similar size. </w:t>
      </w:r>
      <w:r w:rsidR="00D30420">
        <w:rPr>
          <w:szCs w:val="24"/>
        </w:rPr>
        <w:t xml:space="preserve">Fingerprinting is sensitive to motion and other sources of noise, </w:t>
      </w:r>
      <w:r w:rsidR="00B91B1B">
        <w:rPr>
          <w:szCs w:val="24"/>
        </w:rPr>
        <w:t xml:space="preserve">which tend to be </w:t>
      </w:r>
      <w:r w:rsidR="00C55426">
        <w:rPr>
          <w:szCs w:val="24"/>
        </w:rPr>
        <w:t xml:space="preserve">amplified in younger populations. However, we did not observe an association between motion and fingerprinting after </w:t>
      </w:r>
      <w:r w:rsidR="00826477">
        <w:rPr>
          <w:szCs w:val="24"/>
        </w:rPr>
        <w:t>preprocessing</w:t>
      </w:r>
      <w:r w:rsidR="001665DC">
        <w:rPr>
          <w:szCs w:val="24"/>
        </w:rPr>
        <w:t>.</w:t>
      </w:r>
      <w:r w:rsidR="00826477">
        <w:rPr>
          <w:szCs w:val="24"/>
        </w:rPr>
        <w:t xml:space="preserve"> </w:t>
      </w:r>
    </w:p>
    <w:p w14:paraId="6D0DA5B7" w14:textId="77777777" w:rsidR="00FE05B3" w:rsidRDefault="00FE05B3" w:rsidP="00576D68">
      <w:pPr>
        <w:rPr>
          <w:b/>
          <w:bCs/>
          <w:szCs w:val="24"/>
        </w:rPr>
      </w:pPr>
    </w:p>
    <w:p w14:paraId="0F75E4E9" w14:textId="3DB53DB9" w:rsidR="00576D68" w:rsidRDefault="00576D68" w:rsidP="00576D68">
      <w:pPr>
        <w:rPr>
          <w:b/>
          <w:bCs/>
          <w:szCs w:val="24"/>
        </w:rPr>
      </w:pPr>
      <w:r>
        <w:rPr>
          <w:b/>
          <w:bCs/>
          <w:szCs w:val="24"/>
        </w:rPr>
        <w:t>Functional connectomes in depressed adolescents are as reliable as in healthy adolescents</w:t>
      </w:r>
    </w:p>
    <w:p w14:paraId="74047D37" w14:textId="22545D48" w:rsidR="00E865C5" w:rsidRDefault="005A0709" w:rsidP="00576D68">
      <w:pPr>
        <w:rPr>
          <w:szCs w:val="24"/>
        </w:rPr>
      </w:pPr>
      <w:r w:rsidRPr="005A0709">
        <w:rPr>
          <w:szCs w:val="24"/>
        </w:rPr>
        <w:t>While both groups had similar univariate and multivariate reliability, we observed greater univariate ICC in depressed adolescents. The greatest differences occurred in the frontoparietal and visual association networks. This observation could be the result of increased correlated noise despite corrections for motion and physiological noise in the preprocessing pipeline. However, we did not observe an association between motion and ICC. Delayed frontal cortex development has been observed in depressed adolescents (Straub et al., 2019), which could decrease within-subject variance and potentially i</w:t>
      </w:r>
      <w:r w:rsidR="001C4D33">
        <w:rPr>
          <w:szCs w:val="24"/>
        </w:rPr>
        <w:t>ncrease ICC</w:t>
      </w:r>
      <w:r w:rsidRPr="005A0709">
        <w:rPr>
          <w:szCs w:val="24"/>
        </w:rPr>
        <w:t xml:space="preserve">. Finally, this observation could be due to decreased between-subject variation in the depressed sample. Although depression is very heterogenous, it could still be the case that a group of depressed participants are more </w:t>
      </w:r>
      <w:proofErr w:type="gramStart"/>
      <w:r w:rsidRPr="005A0709">
        <w:rPr>
          <w:szCs w:val="24"/>
        </w:rPr>
        <w:t>similar to</w:t>
      </w:r>
      <w:proofErr w:type="gramEnd"/>
      <w:r w:rsidRPr="005A0709">
        <w:rPr>
          <w:szCs w:val="24"/>
        </w:rPr>
        <w:t xml:space="preserve"> each other than a healthy sample. With within-subject variance constant, decreased between-subject variance would result in increased </w:t>
      </w:r>
      <w:r w:rsidR="00487159">
        <w:rPr>
          <w:szCs w:val="24"/>
        </w:rPr>
        <w:t>ICC</w:t>
      </w:r>
      <w:r w:rsidRPr="005A0709">
        <w:rPr>
          <w:szCs w:val="24"/>
        </w:rPr>
        <w:t xml:space="preserve">. </w:t>
      </w:r>
      <w:r w:rsidR="00DD22AB">
        <w:rPr>
          <w:szCs w:val="24"/>
        </w:rPr>
        <w:t xml:space="preserve">Nonetheless, </w:t>
      </w:r>
      <w:r w:rsidR="0001224A">
        <w:rPr>
          <w:szCs w:val="24"/>
        </w:rPr>
        <w:t>the small effect size of this difference in combination with</w:t>
      </w:r>
      <w:r w:rsidR="00F61C9E">
        <w:rPr>
          <w:szCs w:val="24"/>
        </w:rPr>
        <w:t xml:space="preserve"> the multivariate and </w:t>
      </w:r>
      <w:r w:rsidR="00B77A51">
        <w:rPr>
          <w:szCs w:val="24"/>
        </w:rPr>
        <w:t xml:space="preserve">individual-level results indicate that </w:t>
      </w:r>
      <w:r w:rsidR="00AE70C6">
        <w:rPr>
          <w:szCs w:val="24"/>
        </w:rPr>
        <w:t xml:space="preserve">this is </w:t>
      </w:r>
      <w:r w:rsidR="00AE70C6">
        <w:rPr>
          <w:szCs w:val="24"/>
        </w:rPr>
        <w:lastRenderedPageBreak/>
        <w:t xml:space="preserve">unlikely to be a </w:t>
      </w:r>
      <w:r w:rsidR="0092319F">
        <w:rPr>
          <w:szCs w:val="24"/>
        </w:rPr>
        <w:t xml:space="preserve">reproducible </w:t>
      </w:r>
      <w:r w:rsidR="00AE70C6">
        <w:rPr>
          <w:szCs w:val="24"/>
        </w:rPr>
        <w:t>effect of depression</w:t>
      </w:r>
      <w:r w:rsidR="00ED2E32">
        <w:rPr>
          <w:szCs w:val="24"/>
        </w:rPr>
        <w:t xml:space="preserve"> on ICC.</w:t>
      </w:r>
    </w:p>
    <w:p w14:paraId="29400AFF" w14:textId="77777777" w:rsidR="005A0709" w:rsidRDefault="005A0709" w:rsidP="00576D68">
      <w:pPr>
        <w:rPr>
          <w:szCs w:val="24"/>
        </w:rPr>
      </w:pPr>
    </w:p>
    <w:p w14:paraId="4CCA7EF9" w14:textId="4C7EDBB3" w:rsidR="00576D68" w:rsidRDefault="00A23A33" w:rsidP="0038534B">
      <w:r>
        <w:rPr>
          <w:szCs w:val="24"/>
        </w:rPr>
        <w:t xml:space="preserve">Although previous studies </w:t>
      </w:r>
      <w:r w:rsidR="000E44E0">
        <w:rPr>
          <w:szCs w:val="24"/>
        </w:rPr>
        <w:fldChar w:fldCharType="begin"/>
      </w:r>
      <w:r w:rsidR="000E44E0">
        <w:rPr>
          <w:szCs w:val="24"/>
        </w:rPr>
        <w:instrText xml:space="preserve"> ADDIN ZOTERO_ITEM CSL_CITATION {"citationID":"7FcKfR1b","properties":{"formattedCitation":"(Blautzik et al., 2013; Manoach et al., 2001)","plainCitation":"(Blautzik et al., 2013; Manoach et al., 2001)","noteIndex":0},"citationItems":[{"id":4658,"uris":["http://zotero.org/users/5958044/items/IABXHJTP"],"itemData":{"id":4658,"type":"article-journal","abstract":"The investigation of cerebral resting-state networks (RSNs) by functional magnetic resonance imaging (fMRI) is a promising tool for the early diagnosis and follow-up of neuropsychiatric and neurodegenerative disorders like Alzheimer's disease (AD). I","container-title":"Journal of Alzheimer's Disease","DOI":"10.3233/JAD-111970","ISSN":"1387-2877","issue":"3","language":"en","note":"publisher: IOS Press","page":"741-754","source":"content.iospress.com","title":"Long-Term Test-Retest Reliability of Resting-State Networks in Healthy Elderly Subjects and Patients with Amnestic Mild Cognitive Impairment","volume":"34","author":[{"family":"Blautzik","given":"Janusch"},{"family":"Keeser","given":"Daniel"},{"family":"Berman","given":"Albert"},{"family":"Paolini","given":"Marco"},{"family":"Kirsch","given":"Valerie"},{"family":"Mueller","given":"Sophia"},{"family":"Coates","given":"Ute"},{"family":"Reiser","given":"Maximilian"},{"family":"Teipel","given":"Stefan J."},{"family":"Meindl","given":"Thomas"}],"issued":{"date-parts":[["2013",1,1]]}}},{"id":4656,"uris":["http://zotero.org/users/5958044/items/S93DLWAI"],"itemData":{"id":4656,"type":"article-journal","abstract":"OBJECTIVE: Repeated functional magnetic resonance imaging (fMRI) studies of schizophrenic subjects may identify brain activity changes in response to interventions. To interpret the findings, however, it is crucial to know the test-retest reliability of the measures used. METHOD: The authors scanned seven normal subjects and seven schizophrenic subjects on two occasions during performance of a working memory task. They quantified the reliability of task performance and brain activation. RESULTS: In both groups, task performance was reliable, and all a priori regions were activated in group-averaged test and retest data. In individual schizophrenic subjects, however, indices of cognitive activation were not reliable across sessions. Normal subjects showed reasonable reliability of activation. CONCLUSIONS: Even given reliable task performance, stable clinical status, and a stable pattern of group-averaged activation, individual subjects showed unreliable brain activation. This suggests that repeated fMRI studies of schizophrenia should control for sources of variation, both artifactual and intrinsic.","container-title":"American Journal of Psychiatry","DOI":"10.1176/appi.ajp.158.6.955","ISSN":"0002-953X","issue":"6","journalAbbreviation":"AJP","note":"publisher: American Psychiatric Publishing","page":"955-958","source":"ajp.psychiatryonline.org (Atypon)","title":"Test-Retest Reliability of a Functional MRI Working Memory Paradigm in Normal and Schizophrenic Subjects","volume":"158","author":[{"family":"Manoach","given":"Dara S."},{"family":"Halpern","given":"Elkan F."},{"family":"Kramer","given":"Todd S."},{"family":"Chang","given":"Yuchiao"},{"family":"Goff","given":"Donald C."},{"family":"Rauch","given":"Scott L."},{"family":"Kennedy","given":"David N."},{"family":"Gollub","given":"Randy L."}],"issued":{"date-parts":[["2001",6]]}}}],"schema":"https://github.com/citation-style-language/schema/raw/master/csl-citation.json"} </w:instrText>
      </w:r>
      <w:r w:rsidR="000E44E0">
        <w:rPr>
          <w:szCs w:val="24"/>
        </w:rPr>
        <w:fldChar w:fldCharType="separate"/>
      </w:r>
      <w:r w:rsidR="000E44E0" w:rsidRPr="000E44E0">
        <w:t>(Blautzik et al., 2013; Manoach et al., 2001)</w:t>
      </w:r>
      <w:r w:rsidR="000E44E0">
        <w:rPr>
          <w:szCs w:val="24"/>
        </w:rPr>
        <w:fldChar w:fldCharType="end"/>
      </w:r>
      <w:r w:rsidR="002604E4">
        <w:rPr>
          <w:szCs w:val="24"/>
        </w:rPr>
        <w:t xml:space="preserve"> </w:t>
      </w:r>
      <w:r>
        <w:rPr>
          <w:szCs w:val="24"/>
        </w:rPr>
        <w:t xml:space="preserve">have found </w:t>
      </w:r>
      <w:r w:rsidR="00C84848">
        <w:rPr>
          <w:szCs w:val="24"/>
        </w:rPr>
        <w:t xml:space="preserve">evidence that clinical populations are less reliable, these were conducted </w:t>
      </w:r>
      <w:r w:rsidR="001D31B4">
        <w:rPr>
          <w:szCs w:val="24"/>
        </w:rPr>
        <w:t xml:space="preserve">with task-based designs in </w:t>
      </w:r>
      <w:r w:rsidR="00527324">
        <w:rPr>
          <w:szCs w:val="24"/>
        </w:rPr>
        <w:t xml:space="preserve">adults with </w:t>
      </w:r>
      <w:r w:rsidR="001D31B4">
        <w:rPr>
          <w:szCs w:val="24"/>
        </w:rPr>
        <w:t>illnesses with cognitive impairment (</w:t>
      </w:r>
      <w:proofErr w:type="spellStart"/>
      <w:r w:rsidR="00033732">
        <w:rPr>
          <w:szCs w:val="24"/>
        </w:rPr>
        <w:t>amnesiatic</w:t>
      </w:r>
      <w:proofErr w:type="spellEnd"/>
      <w:r w:rsidR="00033732">
        <w:rPr>
          <w:szCs w:val="24"/>
        </w:rPr>
        <w:t xml:space="preserve"> mild cognitive impairment and schizophrenia)</w:t>
      </w:r>
      <w:r w:rsidR="008C5485">
        <w:rPr>
          <w:szCs w:val="24"/>
        </w:rPr>
        <w:t xml:space="preserve">. Their sample sizes were also </w:t>
      </w:r>
      <w:r w:rsidR="001D0AA7">
        <w:rPr>
          <w:szCs w:val="24"/>
        </w:rPr>
        <w:t>less than 15 participants per group</w:t>
      </w:r>
      <w:r w:rsidR="000E44E0">
        <w:rPr>
          <w:szCs w:val="24"/>
        </w:rPr>
        <w:t xml:space="preserve">, limiting generalizability. </w:t>
      </w:r>
      <w:r w:rsidR="00CE454C">
        <w:rPr>
          <w:szCs w:val="24"/>
        </w:rPr>
        <w:t xml:space="preserve">Further reliability analyses </w:t>
      </w:r>
      <w:r w:rsidR="005F566E">
        <w:rPr>
          <w:szCs w:val="24"/>
        </w:rPr>
        <w:t xml:space="preserve">in larger and more diverse </w:t>
      </w:r>
      <w:r w:rsidR="00210DBA">
        <w:rPr>
          <w:szCs w:val="24"/>
        </w:rPr>
        <w:t>clinical populations</w:t>
      </w:r>
      <w:r w:rsidR="005F566E">
        <w:rPr>
          <w:szCs w:val="24"/>
        </w:rPr>
        <w:t xml:space="preserve"> </w:t>
      </w:r>
      <w:r w:rsidR="00CE454C">
        <w:rPr>
          <w:szCs w:val="24"/>
        </w:rPr>
        <w:t xml:space="preserve">will determine </w:t>
      </w:r>
      <w:r w:rsidR="00212E5B">
        <w:rPr>
          <w:szCs w:val="24"/>
        </w:rPr>
        <w:t xml:space="preserve">if our findings generalize to other psychiatric illnesses </w:t>
      </w:r>
      <w:r w:rsidR="00527324">
        <w:rPr>
          <w:szCs w:val="24"/>
        </w:rPr>
        <w:t>and age groups.</w:t>
      </w:r>
    </w:p>
    <w:p w14:paraId="78D6051D" w14:textId="007438C9" w:rsidR="00E8726C" w:rsidRDefault="00E8726C" w:rsidP="0038534B">
      <w:pPr>
        <w:rPr>
          <w:b/>
          <w:bCs/>
          <w:szCs w:val="24"/>
        </w:rPr>
      </w:pPr>
    </w:p>
    <w:p w14:paraId="05B337D6" w14:textId="225DC6C0" w:rsidR="00A65F00" w:rsidRDefault="00441EBC" w:rsidP="0038534B">
      <w:pPr>
        <w:rPr>
          <w:b/>
          <w:bCs/>
          <w:szCs w:val="24"/>
        </w:rPr>
      </w:pPr>
      <w:r>
        <w:rPr>
          <w:b/>
          <w:bCs/>
          <w:szCs w:val="24"/>
        </w:rPr>
        <w:t>Reliability is not associated with behavior at the edge or individual level</w:t>
      </w:r>
    </w:p>
    <w:p w14:paraId="1235AA62" w14:textId="5F1EA79D" w:rsidR="00441EBC" w:rsidRDefault="00993ED4" w:rsidP="0038534B">
      <w:pPr>
        <w:rPr>
          <w:szCs w:val="24"/>
        </w:rPr>
      </w:pPr>
      <w:r>
        <w:rPr>
          <w:szCs w:val="24"/>
        </w:rPr>
        <w:t xml:space="preserve">We observed no association between edge reliability from any of the metrics and between-group effect size. This supports previous findings that more reliable </w:t>
      </w:r>
      <w:r w:rsidR="009749F6">
        <w:rPr>
          <w:szCs w:val="24"/>
        </w:rPr>
        <w:t xml:space="preserve">edges </w:t>
      </w:r>
      <w:r w:rsidR="00CE2E30">
        <w:rPr>
          <w:szCs w:val="24"/>
        </w:rPr>
        <w:t xml:space="preserve">do not </w:t>
      </w:r>
      <w:r w:rsidR="00346D9F">
        <w:rPr>
          <w:szCs w:val="24"/>
        </w:rPr>
        <w:t>necessarily</w:t>
      </w:r>
      <w:r w:rsidR="00CE2E30">
        <w:rPr>
          <w:szCs w:val="24"/>
        </w:rPr>
        <w:t xml:space="preserve"> have greater utility</w:t>
      </w:r>
      <w:r w:rsidR="009749F6">
        <w:rPr>
          <w:szCs w:val="24"/>
        </w:rPr>
        <w:t xml:space="preserve"> – that is, they are not better for prediction or observations of brain-behavior associations</w:t>
      </w:r>
      <w:r w:rsidR="00C84A5D">
        <w:rPr>
          <w:szCs w:val="24"/>
        </w:rPr>
        <w:t xml:space="preserve"> </w:t>
      </w:r>
      <w:r w:rsidR="00C84A5D">
        <w:rPr>
          <w:szCs w:val="24"/>
        </w:rPr>
        <w:fldChar w:fldCharType="begin"/>
      </w:r>
      <w:r w:rsidR="00C84A5D">
        <w:rPr>
          <w:szCs w:val="24"/>
        </w:rPr>
        <w:instrText xml:space="preserve"> ADDIN ZOTERO_ITEM CSL_CITATION {"citationID":"uxEB9lQN","properties":{"formattedCitation":"(Noble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C84A5D">
        <w:rPr>
          <w:szCs w:val="24"/>
        </w:rPr>
        <w:fldChar w:fldCharType="separate"/>
      </w:r>
      <w:r w:rsidR="00C84A5D" w:rsidRPr="00C84A5D">
        <w:t>(Noble et al., 2017)</w:t>
      </w:r>
      <w:r w:rsidR="00C84A5D">
        <w:rPr>
          <w:szCs w:val="24"/>
        </w:rPr>
        <w:fldChar w:fldCharType="end"/>
      </w:r>
      <w:r w:rsidR="00C84A5D">
        <w:rPr>
          <w:szCs w:val="24"/>
        </w:rPr>
        <w:t xml:space="preserve">. </w:t>
      </w:r>
      <w:r w:rsidR="00441EBC">
        <w:rPr>
          <w:szCs w:val="24"/>
        </w:rPr>
        <w:t xml:space="preserve">Similarly, we found no association between any of the </w:t>
      </w:r>
      <w:r w:rsidR="007667E9">
        <w:rPr>
          <w:szCs w:val="24"/>
        </w:rPr>
        <w:t xml:space="preserve">clinical measures and reliability at the individual level. </w:t>
      </w:r>
      <w:r w:rsidR="0053723B">
        <w:rPr>
          <w:szCs w:val="24"/>
        </w:rPr>
        <w:t>This underscores the distinction between reliability and validit</w:t>
      </w:r>
      <w:r w:rsidR="00BE4E22">
        <w:rPr>
          <w:szCs w:val="24"/>
        </w:rPr>
        <w:t>y</w:t>
      </w:r>
      <w:r w:rsidR="007667E9">
        <w:rPr>
          <w:szCs w:val="24"/>
        </w:rPr>
        <w:t>, especially at the edge level</w:t>
      </w:r>
      <w:r w:rsidR="00BE4E22">
        <w:rPr>
          <w:szCs w:val="24"/>
        </w:rPr>
        <w:t xml:space="preserve">. While edges with low reliability </w:t>
      </w:r>
      <w:r w:rsidR="00C70282">
        <w:rPr>
          <w:szCs w:val="24"/>
        </w:rPr>
        <w:t xml:space="preserve">would obscure any true effects, those with high reliability </w:t>
      </w:r>
      <w:r w:rsidR="005B60E8">
        <w:rPr>
          <w:szCs w:val="24"/>
        </w:rPr>
        <w:t>carry no guarantee of strong effects</w:t>
      </w:r>
      <w:r w:rsidR="00C70282">
        <w:rPr>
          <w:szCs w:val="24"/>
        </w:rPr>
        <w:t>. Noise</w:t>
      </w:r>
      <w:r w:rsidR="0047189F">
        <w:rPr>
          <w:szCs w:val="24"/>
        </w:rPr>
        <w:t xml:space="preserve"> from sources like head motion or respiration rates c</w:t>
      </w:r>
      <w:r w:rsidR="00592B60">
        <w:rPr>
          <w:szCs w:val="24"/>
        </w:rPr>
        <w:t xml:space="preserve">an be reliable, and </w:t>
      </w:r>
      <w:r w:rsidR="00D74201">
        <w:rPr>
          <w:szCs w:val="24"/>
        </w:rPr>
        <w:t xml:space="preserve">some processing methods like motion regression </w:t>
      </w:r>
      <w:r w:rsidR="00C03389">
        <w:rPr>
          <w:szCs w:val="24"/>
        </w:rPr>
        <w:t>decrease</w:t>
      </w:r>
      <w:r w:rsidR="00D74201">
        <w:rPr>
          <w:szCs w:val="24"/>
        </w:rPr>
        <w:t xml:space="preserve"> reliability</w:t>
      </w:r>
      <w:r w:rsidR="00C03389">
        <w:rPr>
          <w:szCs w:val="24"/>
        </w:rPr>
        <w:t xml:space="preserve"> while increasing the chance of observing a true effect</w:t>
      </w:r>
      <w:r w:rsidR="004F78C7">
        <w:rPr>
          <w:szCs w:val="24"/>
        </w:rPr>
        <w:t xml:space="preserve"> </w:t>
      </w:r>
      <w:r w:rsidR="004F78C7">
        <w:rPr>
          <w:szCs w:val="24"/>
        </w:rPr>
        <w:fldChar w:fldCharType="begin"/>
      </w:r>
      <w:r w:rsidR="004F78C7">
        <w:rPr>
          <w:szCs w:val="24"/>
        </w:rPr>
        <w:instrText xml:space="preserve"> ADDIN ZOTERO_ITEM CSL_CITATION {"citationID":"jKc23YVX","properties":{"formattedCitation":"(Noble et al., 2017)","plainCitation":"(Noble et al., 2017)","noteIndex":0},"citationItems":[{"id":4573,"uris":["http://zotero.org/users/5958044/items/B7IR6Y9X"],"itemData":{"id":4573,"type":"article-journal","abstract":"Best practices are currently being developed for the acquisition and processing of\nresting-state magnetic resonance imaging data used to estimate brain functional\norganization—or “functional connectivity.” Standards have been proposed based on\ntest–retest reliability, but open questions remain. These include how amount of data per\nsubject influences whole-brain reliability, the influence of increasing runs versus\nsessions, the spatial distribution of reliability, the reliability of multivariate\nmethods, and, crucially, how reliability maps onto prediction of behavior. We collected a\ndataset of 12 extensively sampled individuals (144 min data each across 2 identically\nconfigured scanners) to assess test–retest reliability of whole-brain connectivity within\nthe generalizability theory framework. We used Human Connectome Project data to replicate\nthese analyses and relate reliability to behavioral prediction. Overall, the historical\n5-min scan produced poor reliability averaged across connections. Increasing the number of\nsessions was more beneficial than increasing runs. Reliability was lowest for subcortical\nconnections and highest for within-network cortical connections. Multivariate reliability\nwas greater than univariate. Finally, reliability could not be used to improve prediction;\nthese findings are among the first to underscore this distinction for functional\nconnectivity. A comprehensive understanding of test–retest reliability, including its\nlimitations, supports the development of best practices in the field.","container-title":"Cerebral Cortex (New York, NY)","DOI":"10.1093/cercor/bhx230","ISSN":"1047-3211","issue":"11","journalAbbreviation":"Cereb Cortex","note":"PMID: 28968754\nPMCID: PMC6248395","page":"5415-5429","source":"PubMed Central","title":"Influences on the Test–Retest Reliability of Functional Connectivity MRI and its Relationship with Behavioral Utility","volume":"27","author":[{"family":"Noble","given":"Stephanie"},{"family":"Spann","given":"Marisa N"},{"family":"Tokoglu","given":"Fuyuze"},{"family":"Shen","given":"Xilin"},{"family":"Constable","given":"R Todd"},{"family":"Scheinost","given":"Dustin"}],"issued":{"date-parts":[["2017",11]]}}}],"schema":"https://github.com/citation-style-language/schema/raw/master/csl-citation.json"} </w:instrText>
      </w:r>
      <w:r w:rsidR="004F78C7">
        <w:rPr>
          <w:szCs w:val="24"/>
        </w:rPr>
        <w:fldChar w:fldCharType="separate"/>
      </w:r>
      <w:r w:rsidR="004F78C7" w:rsidRPr="004F78C7">
        <w:t>(Noble et al., 2017)</w:t>
      </w:r>
      <w:r w:rsidR="004F78C7">
        <w:rPr>
          <w:szCs w:val="24"/>
        </w:rPr>
        <w:fldChar w:fldCharType="end"/>
      </w:r>
      <w:r w:rsidR="00C03389">
        <w:rPr>
          <w:szCs w:val="24"/>
        </w:rPr>
        <w:t>. Optimizing reliability is a balancing act that must be done with</w:t>
      </w:r>
      <w:r w:rsidR="006F14D6">
        <w:rPr>
          <w:szCs w:val="24"/>
        </w:rPr>
        <w:t xml:space="preserve"> careful</w:t>
      </w:r>
      <w:r w:rsidR="00C03389">
        <w:rPr>
          <w:szCs w:val="24"/>
        </w:rPr>
        <w:t xml:space="preserve"> </w:t>
      </w:r>
      <w:r w:rsidR="006F14D6">
        <w:rPr>
          <w:szCs w:val="24"/>
        </w:rPr>
        <w:t xml:space="preserve">regard for </w:t>
      </w:r>
      <w:r w:rsidR="00D7247A">
        <w:rPr>
          <w:szCs w:val="24"/>
        </w:rPr>
        <w:t xml:space="preserve">the goal of validity. This </w:t>
      </w:r>
      <w:r w:rsidR="00D10F5B">
        <w:rPr>
          <w:szCs w:val="24"/>
        </w:rPr>
        <w:t xml:space="preserve">motivates the design and testing of new reliability metrics that </w:t>
      </w:r>
      <w:r w:rsidR="0084352C">
        <w:rPr>
          <w:szCs w:val="24"/>
        </w:rPr>
        <w:t xml:space="preserve">are </w:t>
      </w:r>
      <w:r w:rsidR="00A4384D">
        <w:rPr>
          <w:szCs w:val="24"/>
        </w:rPr>
        <w:t xml:space="preserve">tied to validity. </w:t>
      </w:r>
    </w:p>
    <w:p w14:paraId="58C973A2" w14:textId="54342466" w:rsidR="006F13E8" w:rsidRDefault="006F13E8" w:rsidP="0038534B">
      <w:pPr>
        <w:rPr>
          <w:b/>
          <w:bCs/>
          <w:szCs w:val="24"/>
        </w:rPr>
      </w:pPr>
    </w:p>
    <w:p w14:paraId="6F654BCC" w14:textId="2B4F3C85" w:rsidR="00EB4E37" w:rsidRDefault="00EB4E37" w:rsidP="0038534B">
      <w:pPr>
        <w:rPr>
          <w:szCs w:val="24"/>
        </w:rPr>
      </w:pPr>
      <w:r>
        <w:rPr>
          <w:b/>
          <w:bCs/>
          <w:szCs w:val="24"/>
        </w:rPr>
        <w:t>Limitations</w:t>
      </w:r>
    </w:p>
    <w:p w14:paraId="19D19642" w14:textId="6F28B8FB" w:rsidR="00EB4E37" w:rsidRDefault="00BB7E92" w:rsidP="0038534B">
      <w:pPr>
        <w:rPr>
          <w:szCs w:val="24"/>
        </w:rPr>
      </w:pPr>
      <w:r>
        <w:rPr>
          <w:szCs w:val="24"/>
        </w:rPr>
        <w:t>Psychiatric disorders are highly heterogenous</w:t>
      </w:r>
      <w:r w:rsidR="0075295B">
        <w:rPr>
          <w:szCs w:val="24"/>
        </w:rPr>
        <w:t>.</w:t>
      </w:r>
      <w:r>
        <w:rPr>
          <w:szCs w:val="24"/>
        </w:rPr>
        <w:t xml:space="preserve"> Thus,</w:t>
      </w:r>
      <w:r w:rsidR="00EA2865">
        <w:rPr>
          <w:szCs w:val="24"/>
        </w:rPr>
        <w:t xml:space="preserve"> further study is needed to determine if these results replicate in </w:t>
      </w:r>
      <w:r w:rsidR="0075295B">
        <w:rPr>
          <w:szCs w:val="24"/>
        </w:rPr>
        <w:t>other</w:t>
      </w:r>
      <w:r w:rsidR="00EA2865">
        <w:rPr>
          <w:szCs w:val="24"/>
        </w:rPr>
        <w:t xml:space="preserve"> populations</w:t>
      </w:r>
      <w:r w:rsidR="0075295B">
        <w:rPr>
          <w:szCs w:val="24"/>
        </w:rPr>
        <w:t xml:space="preserve"> with depression or different psychiatric illnesses</w:t>
      </w:r>
      <w:r w:rsidR="00EA2865">
        <w:rPr>
          <w:szCs w:val="24"/>
        </w:rPr>
        <w:t>. Comparing reliability metrics is difficult</w:t>
      </w:r>
      <w:r w:rsidR="00DB3C0C">
        <w:rPr>
          <w:szCs w:val="24"/>
        </w:rPr>
        <w:t xml:space="preserve"> – this study is a first step in interpreting </w:t>
      </w:r>
      <w:r w:rsidR="00066767">
        <w:rPr>
          <w:szCs w:val="24"/>
        </w:rPr>
        <w:t>the perspectives given by a range of approaches.</w:t>
      </w:r>
      <w:r w:rsidR="002B3DFE">
        <w:rPr>
          <w:szCs w:val="24"/>
        </w:rPr>
        <w:t xml:space="preserve"> </w:t>
      </w:r>
      <w:r w:rsidR="004724CA">
        <w:rPr>
          <w:szCs w:val="24"/>
        </w:rPr>
        <w:t xml:space="preserve">In investigating the relationship between reliability and validity, we used between-group effect size as a rough proxy for </w:t>
      </w:r>
      <w:r w:rsidR="00E92B4C">
        <w:rPr>
          <w:szCs w:val="24"/>
        </w:rPr>
        <w:t>edgewise brain-behavior association</w:t>
      </w:r>
      <w:r w:rsidR="00EA1C97">
        <w:rPr>
          <w:szCs w:val="24"/>
        </w:rPr>
        <w:t>s</w:t>
      </w:r>
      <w:r w:rsidR="00E92B4C">
        <w:rPr>
          <w:szCs w:val="24"/>
        </w:rPr>
        <w:t xml:space="preserve">. This </w:t>
      </w:r>
      <w:r w:rsidR="00525AB3">
        <w:rPr>
          <w:szCs w:val="24"/>
        </w:rPr>
        <w:t xml:space="preserve">analysis </w:t>
      </w:r>
      <w:r w:rsidR="00E92B4C">
        <w:rPr>
          <w:szCs w:val="24"/>
        </w:rPr>
        <w:t xml:space="preserve">was not intended to be a thorough analysis of </w:t>
      </w:r>
      <w:r w:rsidR="00E96D04">
        <w:rPr>
          <w:szCs w:val="24"/>
        </w:rPr>
        <w:t xml:space="preserve">differences in functional connectivity between depressed and healthy adolescents; rather, we sought to </w:t>
      </w:r>
      <w:r w:rsidR="000160C8">
        <w:rPr>
          <w:szCs w:val="24"/>
        </w:rPr>
        <w:t xml:space="preserve">determine if more reliable edges were more likely to have larger effect sizes. </w:t>
      </w:r>
      <w:r w:rsidR="00F73788">
        <w:rPr>
          <w:szCs w:val="24"/>
        </w:rPr>
        <w:t xml:space="preserve">Similarly, continuous measures derived from our reliability metrics are not directly comparable to the metrics themselves. These were also intended to reflect relative individual or edgewise </w:t>
      </w:r>
      <w:r w:rsidR="00B4564F">
        <w:rPr>
          <w:szCs w:val="24"/>
        </w:rPr>
        <w:t>reliability. We performed Spearman</w:t>
      </w:r>
      <w:r w:rsidR="00CC4C28">
        <w:rPr>
          <w:szCs w:val="24"/>
        </w:rPr>
        <w:t xml:space="preserve"> rank </w:t>
      </w:r>
      <w:r w:rsidR="00B4564F">
        <w:rPr>
          <w:szCs w:val="24"/>
        </w:rPr>
        <w:t xml:space="preserve">correlations to account for this, which only consider monotonic correlations rather than scaled. </w:t>
      </w:r>
      <w:r w:rsidR="00257CAC">
        <w:rPr>
          <w:szCs w:val="24"/>
        </w:rPr>
        <w:t>Comparisons of multivariate and univariate reliability are approximate</w:t>
      </w:r>
      <w:r w:rsidR="004B6C40">
        <w:rPr>
          <w:szCs w:val="24"/>
        </w:rPr>
        <w:t xml:space="preserve">, as they represent different dimensions of variance. Multivariate and univariate analyses have unique conditions and requirements, and reliability can affect the results of these </w:t>
      </w:r>
      <w:r w:rsidR="006614D1">
        <w:rPr>
          <w:szCs w:val="24"/>
        </w:rPr>
        <w:t xml:space="preserve">analyses quite differently. We converted discriminability values to ICC values to contextualize the values from a new metric, but these conversions should be viewed as </w:t>
      </w:r>
      <w:r w:rsidR="007A1BE5">
        <w:rPr>
          <w:szCs w:val="24"/>
        </w:rPr>
        <w:t xml:space="preserve">experimental. </w:t>
      </w:r>
    </w:p>
    <w:p w14:paraId="6C55260E" w14:textId="77777777" w:rsidR="00EB4E37" w:rsidRPr="00EB4E37" w:rsidRDefault="00EB4E37" w:rsidP="0038534B">
      <w:pPr>
        <w:rPr>
          <w:szCs w:val="24"/>
        </w:rPr>
      </w:pPr>
    </w:p>
    <w:p w14:paraId="373705D2" w14:textId="7D446CDD" w:rsidR="006F13E8" w:rsidRDefault="006F13E8" w:rsidP="0038534B">
      <w:pPr>
        <w:rPr>
          <w:b/>
          <w:bCs/>
          <w:szCs w:val="24"/>
        </w:rPr>
      </w:pPr>
      <w:r>
        <w:rPr>
          <w:b/>
          <w:bCs/>
          <w:szCs w:val="24"/>
        </w:rPr>
        <w:t>CONCLUSIONS</w:t>
      </w:r>
    </w:p>
    <w:p w14:paraId="5BAAD5B8" w14:textId="34054F5C" w:rsidR="00F14324" w:rsidRDefault="003A62B0" w:rsidP="0038534B">
      <w:pPr>
        <w:rPr>
          <w:szCs w:val="24"/>
        </w:rPr>
      </w:pPr>
      <w:r>
        <w:rPr>
          <w:szCs w:val="24"/>
        </w:rPr>
        <w:t>We characterized the test-retest reliability of</w:t>
      </w:r>
      <w:r w:rsidR="00810A16">
        <w:rPr>
          <w:szCs w:val="24"/>
        </w:rPr>
        <w:t xml:space="preserve"> </w:t>
      </w:r>
      <w:ins w:id="178" w:author="Camp, Chris" w:date="2022-12-16T11:39:00Z">
        <w:r w:rsidR="005A16BD">
          <w:rPr>
            <w:szCs w:val="24"/>
          </w:rPr>
          <w:t xml:space="preserve">resting-state </w:t>
        </w:r>
        <w:r w:rsidR="00810A16">
          <w:rPr>
            <w:szCs w:val="24"/>
          </w:rPr>
          <w:t>fMRI</w:t>
        </w:r>
      </w:ins>
      <w:del w:id="179" w:author="Camp, Chris" w:date="2022-12-16T11:39:00Z">
        <w:r w:rsidR="00810A16">
          <w:rPr>
            <w:szCs w:val="24"/>
          </w:rPr>
          <w:delText>rsfMRI</w:delText>
        </w:r>
      </w:del>
      <w:r w:rsidR="00810A16">
        <w:rPr>
          <w:szCs w:val="24"/>
        </w:rPr>
        <w:t xml:space="preserve"> functional connectivity</w:t>
      </w:r>
      <w:r>
        <w:rPr>
          <w:szCs w:val="24"/>
        </w:rPr>
        <w:t xml:space="preserve"> </w:t>
      </w:r>
      <w:r w:rsidR="00810A16">
        <w:rPr>
          <w:szCs w:val="24"/>
        </w:rPr>
        <w:t xml:space="preserve">in 88 adolescents with and without major depressive disorder. Both depressed and healthy adolescents had low univariate reliability but </w:t>
      </w:r>
      <w:r w:rsidR="007310CE">
        <w:rPr>
          <w:szCs w:val="24"/>
        </w:rPr>
        <w:t>high</w:t>
      </w:r>
      <w:r w:rsidR="00810A16">
        <w:rPr>
          <w:szCs w:val="24"/>
        </w:rPr>
        <w:t xml:space="preserve"> multivariate reliability, </w:t>
      </w:r>
      <w:r w:rsidR="00C02B8F">
        <w:rPr>
          <w:szCs w:val="24"/>
        </w:rPr>
        <w:t xml:space="preserve">supporting the increasing shift </w:t>
      </w:r>
      <w:r w:rsidR="00A43D1E">
        <w:rPr>
          <w:szCs w:val="24"/>
        </w:rPr>
        <w:t xml:space="preserve">towards multivariate models </w:t>
      </w:r>
      <w:r w:rsidR="003475AD">
        <w:rPr>
          <w:szCs w:val="24"/>
        </w:rPr>
        <w:t xml:space="preserve">for </w:t>
      </w:r>
      <w:r w:rsidR="00626464">
        <w:rPr>
          <w:szCs w:val="24"/>
        </w:rPr>
        <w:t>improved</w:t>
      </w:r>
      <w:r w:rsidR="003475AD">
        <w:rPr>
          <w:szCs w:val="24"/>
        </w:rPr>
        <w:t xml:space="preserve"> reproducib</w:t>
      </w:r>
      <w:r w:rsidR="00626464">
        <w:rPr>
          <w:szCs w:val="24"/>
        </w:rPr>
        <w:t>ility</w:t>
      </w:r>
      <w:r w:rsidR="00A43D1E">
        <w:rPr>
          <w:szCs w:val="24"/>
        </w:rPr>
        <w:t xml:space="preserve">. </w:t>
      </w:r>
      <w:r w:rsidR="00B41DD2">
        <w:rPr>
          <w:szCs w:val="24"/>
        </w:rPr>
        <w:t xml:space="preserve">Overall, we </w:t>
      </w:r>
      <w:r w:rsidR="008F2C95">
        <w:rPr>
          <w:szCs w:val="24"/>
        </w:rPr>
        <w:t xml:space="preserve">found that </w:t>
      </w:r>
      <w:r w:rsidR="008F2C95">
        <w:rPr>
          <w:szCs w:val="24"/>
        </w:rPr>
        <w:lastRenderedPageBreak/>
        <w:t>individuals with major depressive disorder were no less reliable than healthy participants</w:t>
      </w:r>
      <w:r w:rsidR="00A41877">
        <w:rPr>
          <w:szCs w:val="24"/>
        </w:rPr>
        <w:t xml:space="preserve">, suggesting that approaches to optimize reliability and improve biomarker </w:t>
      </w:r>
      <w:r w:rsidR="00201969">
        <w:rPr>
          <w:szCs w:val="24"/>
        </w:rPr>
        <w:t>identification may generalize</w:t>
      </w:r>
      <w:r w:rsidR="001A0941">
        <w:rPr>
          <w:szCs w:val="24"/>
        </w:rPr>
        <w:t xml:space="preserve"> well</w:t>
      </w:r>
      <w:r w:rsidR="00201969">
        <w:rPr>
          <w:szCs w:val="24"/>
        </w:rPr>
        <w:t xml:space="preserve"> to this population.</w:t>
      </w:r>
    </w:p>
    <w:p w14:paraId="138BD60E" w14:textId="77777777" w:rsidR="00F14324" w:rsidRDefault="00F14324">
      <w:pPr>
        <w:rPr>
          <w:szCs w:val="24"/>
        </w:rPr>
      </w:pPr>
      <w:r>
        <w:rPr>
          <w:szCs w:val="24"/>
        </w:rPr>
        <w:br w:type="page"/>
      </w:r>
    </w:p>
    <w:p w14:paraId="7944E618" w14:textId="3E91841F" w:rsidR="00B86A7D" w:rsidRDefault="00F14324" w:rsidP="004B7592">
      <w:pPr>
        <w:rPr>
          <w:b/>
          <w:bCs/>
          <w:szCs w:val="24"/>
        </w:rPr>
      </w:pPr>
      <w:r>
        <w:rPr>
          <w:b/>
          <w:bCs/>
          <w:szCs w:val="24"/>
        </w:rPr>
        <w:lastRenderedPageBreak/>
        <w:t>REFERENCES</w:t>
      </w:r>
    </w:p>
    <w:p w14:paraId="1CE83C3F" w14:textId="77777777" w:rsidR="00C45B5D" w:rsidRPr="00C45B5D" w:rsidRDefault="00F97C3D" w:rsidP="00C45B5D">
      <w:pPr>
        <w:pStyle w:val="Bibliography"/>
      </w:pPr>
      <w:r>
        <w:fldChar w:fldCharType="begin"/>
      </w:r>
      <w:r w:rsidR="00B661B1">
        <w:instrText xml:space="preserve"> ADDIN ZOTERO_BIBL {"uncited":[],"omitted":[],"custom":[]} CSL_BIBLIOGRAPHY </w:instrText>
      </w:r>
      <w:r>
        <w:fldChar w:fldCharType="separate"/>
      </w:r>
      <w:r w:rsidR="00C45B5D" w:rsidRPr="00C45B5D">
        <w:t xml:space="preserve">Angold, A., Costello, E. J., Messer, S. C., &amp; Pickles, A. (1995). Development of a short questionnaire for use in epidemiological studies of depression in children and adolescents. </w:t>
      </w:r>
      <w:r w:rsidR="00C45B5D" w:rsidRPr="00C45B5D">
        <w:rPr>
          <w:i/>
          <w:iCs/>
        </w:rPr>
        <w:t>International Journal of Methods in Psychiatric Research</w:t>
      </w:r>
      <w:r w:rsidR="00C45B5D" w:rsidRPr="00C45B5D">
        <w:t xml:space="preserve">, </w:t>
      </w:r>
      <w:r w:rsidR="00C45B5D" w:rsidRPr="00C45B5D">
        <w:rPr>
          <w:i/>
          <w:iCs/>
        </w:rPr>
        <w:t>5</w:t>
      </w:r>
      <w:r w:rsidR="00C45B5D" w:rsidRPr="00C45B5D">
        <w:t>(4), 237–249.</w:t>
      </w:r>
    </w:p>
    <w:p w14:paraId="145C02CC" w14:textId="77777777" w:rsidR="00C45B5D" w:rsidRPr="00C45B5D" w:rsidRDefault="00C45B5D" w:rsidP="00C45B5D">
      <w:pPr>
        <w:pStyle w:val="Bibliography"/>
      </w:pPr>
      <w:r w:rsidRPr="00C45B5D">
        <w:t xml:space="preserve">Bellec, P., Rosa-Neto, P., Lyttelton, O. C., Benali, H., &amp; Evans, A. C. (2010). Multi-level bootstrap analysis of stable clusters in resting-state fMRI. </w:t>
      </w:r>
      <w:r w:rsidRPr="00C45B5D">
        <w:rPr>
          <w:i/>
          <w:iCs/>
        </w:rPr>
        <w:t>NeuroImage</w:t>
      </w:r>
      <w:r w:rsidRPr="00C45B5D">
        <w:t xml:space="preserve">, </w:t>
      </w:r>
      <w:r w:rsidRPr="00C45B5D">
        <w:rPr>
          <w:i/>
          <w:iCs/>
        </w:rPr>
        <w:t>51</w:t>
      </w:r>
      <w:r w:rsidRPr="00C45B5D">
        <w:t>(3), 1126–1139. https://doi.org/10.1016/j.neuroimage.2010.02.082</w:t>
      </w:r>
    </w:p>
    <w:p w14:paraId="28E411A5" w14:textId="77777777" w:rsidR="00C45B5D" w:rsidRPr="00C45B5D" w:rsidRDefault="00C45B5D" w:rsidP="00C45B5D">
      <w:pPr>
        <w:pStyle w:val="Bibliography"/>
      </w:pPr>
      <w:r w:rsidRPr="00C45B5D">
        <w:t xml:space="preserve">Birmaher, B., Khetarpal, S., Brent, D., Cully, M., Balach, L., Kaufman, J., &amp; Neer, S. M. (1997). The Screen for Child Anxiety Related Emotional Disorders (SCARED): Scale construction and psychometric characteristics. </w:t>
      </w:r>
      <w:r w:rsidRPr="00C45B5D">
        <w:rPr>
          <w:i/>
          <w:iCs/>
        </w:rPr>
        <w:t>Journal of the American Academy of Child and Adolescent Psychiatry</w:t>
      </w:r>
      <w:r w:rsidRPr="00C45B5D">
        <w:t xml:space="preserve">, </w:t>
      </w:r>
      <w:r w:rsidRPr="00C45B5D">
        <w:rPr>
          <w:i/>
          <w:iCs/>
        </w:rPr>
        <w:t>36</w:t>
      </w:r>
      <w:r w:rsidRPr="00C45B5D">
        <w:t>(4), 545–553. https://doi.org/10.1097/00004583-199704000-00018</w:t>
      </w:r>
    </w:p>
    <w:p w14:paraId="5085AFFF" w14:textId="77777777" w:rsidR="00C45B5D" w:rsidRPr="00C45B5D" w:rsidRDefault="00C45B5D" w:rsidP="00C45B5D">
      <w:pPr>
        <w:pStyle w:val="Bibliography"/>
      </w:pPr>
      <w:r w:rsidRPr="00C45B5D">
        <w:t xml:space="preserve">Blautzik, J., Keeser, D., Berman, A., Paolini, M., Kirsch, V., Mueller, S., Coates, U., Reiser, M., Teipel, S. J., &amp; Meindl, T. (2013). Long-Term Test-Retest Reliability of Resting-State Networks in Healthy Elderly Subjects and Patients with Amnestic Mild Cognitive Impairment. </w:t>
      </w:r>
      <w:r w:rsidRPr="00C45B5D">
        <w:rPr>
          <w:i/>
          <w:iCs/>
        </w:rPr>
        <w:t>Journal of Alzheimer’s Disease</w:t>
      </w:r>
      <w:r w:rsidRPr="00C45B5D">
        <w:t xml:space="preserve">, </w:t>
      </w:r>
      <w:r w:rsidRPr="00C45B5D">
        <w:rPr>
          <w:i/>
          <w:iCs/>
        </w:rPr>
        <w:t>34</w:t>
      </w:r>
      <w:r w:rsidRPr="00C45B5D">
        <w:t>(3), 741–754. https://doi.org/10.3233/JAD-111970</w:t>
      </w:r>
    </w:p>
    <w:p w14:paraId="33BDA74C" w14:textId="77777777" w:rsidR="00C45B5D" w:rsidRPr="00C45B5D" w:rsidRDefault="00C45B5D" w:rsidP="00C45B5D">
      <w:pPr>
        <w:pStyle w:val="Bibliography"/>
      </w:pPr>
      <w:r w:rsidRPr="00C45B5D">
        <w:t xml:space="preserve">Bridgeford, E. W., Shen, C., Wang, S., &amp; Vogelstein, J. (2020). </w:t>
      </w:r>
      <w:r w:rsidRPr="00C45B5D">
        <w:rPr>
          <w:i/>
          <w:iCs/>
        </w:rPr>
        <w:t>mgc: Multiscale Graph Correlation</w:t>
      </w:r>
      <w:r w:rsidRPr="00C45B5D">
        <w:t xml:space="preserve"> (2.0.2). https://CRAN.R-project.org/package=mgc</w:t>
      </w:r>
    </w:p>
    <w:p w14:paraId="0DC7EA66" w14:textId="77777777" w:rsidR="00C45B5D" w:rsidRPr="00C45B5D" w:rsidRDefault="00C45B5D" w:rsidP="00C45B5D">
      <w:pPr>
        <w:pStyle w:val="Bibliography"/>
      </w:pPr>
      <w:r w:rsidRPr="00C45B5D">
        <w:t xml:space="preserve">Bridgeford, E. W., Wang, S., Wang, Z., Xu, T., Craddock, C., Dey, J., Kiar, G., Gray-Roncal, W., Colantuoni, C., Douville, C., Noble, S., Priebe, C. E., Caffo, B., Milham, M., Zuo, X.-N., &amp; Vogelstein, J. T. (2021). Eliminating accidental deviations to minimize generalization error and maximize replicability: Applications in connectomics and genomics. </w:t>
      </w:r>
      <w:r w:rsidRPr="00C45B5D">
        <w:rPr>
          <w:i/>
          <w:iCs/>
        </w:rPr>
        <w:t>PLoS Computational Biology</w:t>
      </w:r>
      <w:r w:rsidRPr="00C45B5D">
        <w:t xml:space="preserve">, </w:t>
      </w:r>
      <w:r w:rsidRPr="00C45B5D">
        <w:rPr>
          <w:i/>
          <w:iCs/>
        </w:rPr>
        <w:t>17</w:t>
      </w:r>
      <w:r w:rsidRPr="00C45B5D">
        <w:t xml:space="preserve">(9), e1009279. </w:t>
      </w:r>
      <w:r w:rsidRPr="00C45B5D">
        <w:lastRenderedPageBreak/>
        <w:t>https://doi.org/10.1371/journal.pcbi.1009279</w:t>
      </w:r>
    </w:p>
    <w:p w14:paraId="49781216" w14:textId="77777777" w:rsidR="00C45B5D" w:rsidRPr="00C45B5D" w:rsidRDefault="00C45B5D" w:rsidP="00C45B5D">
      <w:pPr>
        <w:pStyle w:val="Bibliography"/>
      </w:pPr>
      <w:r w:rsidRPr="00C45B5D">
        <w:t xml:space="preserve">Cicchetti, D. V., &amp; Sparrow, S. A. (1981). Developing criteria for establishing interrater reliability of specific items: Applications to assessment of adaptive behavior. </w:t>
      </w:r>
      <w:r w:rsidRPr="00C45B5D">
        <w:rPr>
          <w:i/>
          <w:iCs/>
        </w:rPr>
        <w:t>American Journal of Mental Deficiency</w:t>
      </w:r>
      <w:r w:rsidRPr="00C45B5D">
        <w:t xml:space="preserve">, </w:t>
      </w:r>
      <w:r w:rsidRPr="00C45B5D">
        <w:rPr>
          <w:i/>
          <w:iCs/>
        </w:rPr>
        <w:t>86</w:t>
      </w:r>
      <w:r w:rsidRPr="00C45B5D">
        <w:t>(2), 127–137.</w:t>
      </w:r>
    </w:p>
    <w:p w14:paraId="1E5AB754" w14:textId="77777777" w:rsidR="00C45B5D" w:rsidRPr="00C45B5D" w:rsidRDefault="00C45B5D" w:rsidP="00C45B5D">
      <w:pPr>
        <w:pStyle w:val="Bibliography"/>
      </w:pPr>
      <w:r w:rsidRPr="00C45B5D">
        <w:t xml:space="preserve">Cox, R. W. (1996). AFNI: Software for analysis and visualization of functional magnetic resonance neuroimages. </w:t>
      </w:r>
      <w:r w:rsidRPr="00C45B5D">
        <w:rPr>
          <w:i/>
          <w:iCs/>
        </w:rPr>
        <w:t>Computers and Biomedical Research, an International Journal</w:t>
      </w:r>
      <w:r w:rsidRPr="00C45B5D">
        <w:t xml:space="preserve">, </w:t>
      </w:r>
      <w:r w:rsidRPr="00C45B5D">
        <w:rPr>
          <w:i/>
          <w:iCs/>
        </w:rPr>
        <w:t>29</w:t>
      </w:r>
      <w:r w:rsidRPr="00C45B5D">
        <w:t>(3), 162–173. https://doi.org/10.1006/cbmr.1996.0014</w:t>
      </w:r>
    </w:p>
    <w:p w14:paraId="1937C31F" w14:textId="77777777" w:rsidR="00C45B5D" w:rsidRPr="00C45B5D" w:rsidRDefault="00C45B5D" w:rsidP="00C45B5D">
      <w:pPr>
        <w:pStyle w:val="Bibliography"/>
      </w:pPr>
      <w:r w:rsidRPr="00C45B5D">
        <w:t xml:space="preserve">Elliott, M. L., Knodt, A. R., Ireland, D., Morris, M. L., Poulton, R., Ramrakha, S., Sison, M. L., Moffitt, T. E., Caspi, A., &amp; Hariri, A. R. (2020). What Is the Test-Retest Reliability of Common Task-Functional MRI Measures? New Empirical Evidence and a Meta-Analysis. </w:t>
      </w:r>
      <w:r w:rsidRPr="00C45B5D">
        <w:rPr>
          <w:i/>
          <w:iCs/>
        </w:rPr>
        <w:t>Psychological Science</w:t>
      </w:r>
      <w:r w:rsidRPr="00C45B5D">
        <w:t>, 0956797620916786. https://doi.org/10.1177/0956797620916786</w:t>
      </w:r>
    </w:p>
    <w:p w14:paraId="0B45392F" w14:textId="77777777" w:rsidR="00C45B5D" w:rsidRPr="00C45B5D" w:rsidRDefault="00C45B5D" w:rsidP="00C45B5D">
      <w:pPr>
        <w:pStyle w:val="Bibliography"/>
      </w:pPr>
      <w:r w:rsidRPr="00C45B5D">
        <w:t xml:space="preserve">Esteban, O., Markiewicz, C. J., Blair, R. W., Moodie, C. A., Isik, A. I., Erramuzpe, A., Kent, J. D., Goncalves, M., DuPre, E., Snyder, M., Oya, H., Ghosh, S. S., Wright, J., Durnez, J., Poldrack, R. A., &amp; Gorgolewski, K. J. (2019). fMRIPrep: A robust preprocessing pipeline for functional MRI. </w:t>
      </w:r>
      <w:r w:rsidRPr="00C45B5D">
        <w:rPr>
          <w:i/>
          <w:iCs/>
        </w:rPr>
        <w:t>Nature Methods</w:t>
      </w:r>
      <w:r w:rsidRPr="00C45B5D">
        <w:t xml:space="preserve">, </w:t>
      </w:r>
      <w:r w:rsidRPr="00C45B5D">
        <w:rPr>
          <w:i/>
          <w:iCs/>
        </w:rPr>
        <w:t>16</w:t>
      </w:r>
      <w:r w:rsidRPr="00C45B5D">
        <w:t>(1), Article 1. https://doi.org/10.1038/s41592-018-0235-4</w:t>
      </w:r>
    </w:p>
    <w:p w14:paraId="79AF6709" w14:textId="77777777" w:rsidR="00C45B5D" w:rsidRPr="00C45B5D" w:rsidRDefault="00C45B5D" w:rsidP="00C45B5D">
      <w:pPr>
        <w:pStyle w:val="Bibliography"/>
      </w:pPr>
      <w:r w:rsidRPr="00C45B5D">
        <w:t xml:space="preserve">Esteban, Oscar, Markiewicz, Christopher J., Burns, Christopher, Goncalves, Mathias, Jarecka, Dorota, Ziegler, Erik, Berleant, Shoshana, Ellis, David Gage, Pinsard, Basile, Madison, Cindee, Waskom, Michael, Notter, Michael Philipp, Clark, Daniel, Manhães-Savio, Alexandre, Clark, Dav, Jordan, Kesshi, Dayan, Michael, Halchenko, Yaroslav O., Loney, Fred, … Ghosh, Satrajit. (2022). </w:t>
      </w:r>
      <w:r w:rsidRPr="00C45B5D">
        <w:rPr>
          <w:i/>
          <w:iCs/>
        </w:rPr>
        <w:t>nipy/nipype: 1.8.3</w:t>
      </w:r>
      <w:r w:rsidRPr="00C45B5D">
        <w:t xml:space="preserve"> (1.8.3). Zenodo. https://doi.org/10.5281/ZENODO.596855</w:t>
      </w:r>
    </w:p>
    <w:p w14:paraId="5910AF7E" w14:textId="77777777" w:rsidR="00C45B5D" w:rsidRPr="00C45B5D" w:rsidRDefault="00C45B5D" w:rsidP="00C45B5D">
      <w:pPr>
        <w:pStyle w:val="Bibliography"/>
      </w:pPr>
      <w:r w:rsidRPr="00C45B5D">
        <w:lastRenderedPageBreak/>
        <w:t xml:space="preserve">Finn, E. S., &amp; Rosenberg, M. D. (2021). Beyond fingerprinting: Choosing predictive connectomes over reliable connectomes. </w:t>
      </w:r>
      <w:r w:rsidRPr="00C45B5D">
        <w:rPr>
          <w:i/>
          <w:iCs/>
        </w:rPr>
        <w:t>NeuroImage</w:t>
      </w:r>
      <w:r w:rsidRPr="00C45B5D">
        <w:t xml:space="preserve">, </w:t>
      </w:r>
      <w:r w:rsidRPr="00C45B5D">
        <w:rPr>
          <w:i/>
          <w:iCs/>
        </w:rPr>
        <w:t>239</w:t>
      </w:r>
      <w:r w:rsidRPr="00C45B5D">
        <w:t>, 118254. https://doi.org/10.1016/j.neuroimage.2021.118254</w:t>
      </w:r>
    </w:p>
    <w:p w14:paraId="70294BEA" w14:textId="77777777" w:rsidR="00C45B5D" w:rsidRPr="00C45B5D" w:rsidRDefault="00C45B5D" w:rsidP="00C45B5D">
      <w:pPr>
        <w:pStyle w:val="Bibliography"/>
      </w:pPr>
      <w:r w:rsidRPr="00C45B5D">
        <w:t xml:space="preserve">Finn, E. S., Shen, X., Scheinost, D., Rosenberg, M. D., Huang, J., Chun, M. M., Papademetris, X., &amp; Constable, R. T. (2015). Functional connectome fingerprinting: Identifying individuals using patterns of brain connectivity. </w:t>
      </w:r>
      <w:r w:rsidRPr="00C45B5D">
        <w:rPr>
          <w:i/>
          <w:iCs/>
        </w:rPr>
        <w:t>Nature Neuroscience</w:t>
      </w:r>
      <w:r w:rsidRPr="00C45B5D">
        <w:t xml:space="preserve">, </w:t>
      </w:r>
      <w:r w:rsidRPr="00C45B5D">
        <w:rPr>
          <w:i/>
          <w:iCs/>
        </w:rPr>
        <w:t>18</w:t>
      </w:r>
      <w:r w:rsidRPr="00C45B5D">
        <w:t>(11), Article 11. https://doi.org/10.1038/nn.4135</w:t>
      </w:r>
    </w:p>
    <w:p w14:paraId="7B52335C" w14:textId="77777777" w:rsidR="00C45B5D" w:rsidRPr="00C45B5D" w:rsidRDefault="00C45B5D" w:rsidP="00C45B5D">
      <w:pPr>
        <w:pStyle w:val="Bibliography"/>
      </w:pPr>
      <w:r w:rsidRPr="00C45B5D">
        <w:t xml:space="preserve">Fried, E. I. (2022). Studying Mental Health Problems as Systems, Not Syndromes. </w:t>
      </w:r>
      <w:r w:rsidRPr="00C45B5D">
        <w:rPr>
          <w:i/>
          <w:iCs/>
        </w:rPr>
        <w:t>Current Directions in Psychological Science</w:t>
      </w:r>
      <w:r w:rsidRPr="00C45B5D">
        <w:t>, 09637214221114089. https://doi.org/10.1177/09637214221114089</w:t>
      </w:r>
    </w:p>
    <w:p w14:paraId="1B894B3B" w14:textId="77777777" w:rsidR="00C45B5D" w:rsidRPr="00C45B5D" w:rsidRDefault="00C45B5D" w:rsidP="00C45B5D">
      <w:pPr>
        <w:pStyle w:val="Bibliography"/>
      </w:pPr>
      <w:r w:rsidRPr="00C45B5D">
        <w:t xml:space="preserve">Gorgolewski, K., Burns, C. D., Madison, C., Clark, D., Halchenko, Y. O., Waskom, M. L., &amp; Ghosh, S. S. (2011). Nipype: A Flexible, Lightweight and Extensible Neuroimaging Data Processing Framework in Python. </w:t>
      </w:r>
      <w:r w:rsidRPr="00C45B5D">
        <w:rPr>
          <w:i/>
          <w:iCs/>
        </w:rPr>
        <w:t>Frontiers in Neuroinformatics</w:t>
      </w:r>
      <w:r w:rsidRPr="00C45B5D">
        <w:t xml:space="preserve">, </w:t>
      </w:r>
      <w:r w:rsidRPr="00C45B5D">
        <w:rPr>
          <w:i/>
          <w:iCs/>
        </w:rPr>
        <w:t>5</w:t>
      </w:r>
      <w:r w:rsidRPr="00C45B5D">
        <w:t>. https://doi.org/10.3389/fninf.2011.00013</w:t>
      </w:r>
    </w:p>
    <w:p w14:paraId="7D17E52E" w14:textId="77777777" w:rsidR="00C45B5D" w:rsidRPr="00C45B5D" w:rsidRDefault="00C45B5D" w:rsidP="00C45B5D">
      <w:pPr>
        <w:pStyle w:val="Bibliography"/>
      </w:pPr>
      <w:r w:rsidRPr="00C45B5D">
        <w:t xml:space="preserve">Gorham, L. S., Sadeghi, N., Eisner, L., Taigman, J., Haynes, K., Qi, K., Camp, C. C., Fors, P., Rodriguez, D., McGuire, J., Garth, E., Engel, C., Davis, M., Towbin, K., Stringaris, A., &amp; Nielson, D. M. (2022). Clinical utility of family history of depression for prognosis of adolescent depression severity and duration assessed with predictive modeling. </w:t>
      </w:r>
      <w:r w:rsidRPr="00C45B5D">
        <w:rPr>
          <w:i/>
          <w:iCs/>
        </w:rPr>
        <w:t>Journal of Child Psychology and Psychiatry</w:t>
      </w:r>
      <w:r w:rsidRPr="00C45B5D">
        <w:t xml:space="preserve">, </w:t>
      </w:r>
      <w:r w:rsidRPr="00C45B5D">
        <w:rPr>
          <w:i/>
          <w:iCs/>
        </w:rPr>
        <w:t>63</w:t>
      </w:r>
      <w:r w:rsidRPr="00C45B5D">
        <w:t>(8), 939–947. https://doi.org/10.1111/jcpp.13547</w:t>
      </w:r>
    </w:p>
    <w:p w14:paraId="18C0123F" w14:textId="77777777" w:rsidR="00C45B5D" w:rsidRPr="00C45B5D" w:rsidRDefault="00C45B5D" w:rsidP="00C45B5D">
      <w:pPr>
        <w:pStyle w:val="Bibliography"/>
      </w:pPr>
      <w:r w:rsidRPr="00C45B5D">
        <w:t xml:space="preserve">Horien, C., Noble, S., Finn, E. S., Shen, X., Scheinost, D., &amp; Constable, R. T. (2018). Considering factors affecting the connectome-based identification process: Comment on Waller et al. </w:t>
      </w:r>
      <w:r w:rsidRPr="00C45B5D">
        <w:rPr>
          <w:i/>
          <w:iCs/>
        </w:rPr>
        <w:t>NeuroImage</w:t>
      </w:r>
      <w:r w:rsidRPr="00C45B5D">
        <w:t xml:space="preserve">, </w:t>
      </w:r>
      <w:r w:rsidRPr="00C45B5D">
        <w:rPr>
          <w:i/>
          <w:iCs/>
        </w:rPr>
        <w:t>169</w:t>
      </w:r>
      <w:r w:rsidRPr="00C45B5D">
        <w:t>, 172–175. https://doi.org/10.1016/j.neuroimage.2017.12.045</w:t>
      </w:r>
    </w:p>
    <w:p w14:paraId="1B88AA2B" w14:textId="77777777" w:rsidR="00C45B5D" w:rsidRPr="00C45B5D" w:rsidRDefault="00C45B5D" w:rsidP="00C45B5D">
      <w:pPr>
        <w:pStyle w:val="Bibliography"/>
      </w:pPr>
      <w:r w:rsidRPr="00C45B5D">
        <w:lastRenderedPageBreak/>
        <w:t xml:space="preserve">Horien, C., Shen, X., Scheinost, D., &amp; Constable, R. T. (2019). The individual functional connectome is unique and stable over months to years. </w:t>
      </w:r>
      <w:r w:rsidRPr="00C45B5D">
        <w:rPr>
          <w:i/>
          <w:iCs/>
        </w:rPr>
        <w:t>NeuroImage</w:t>
      </w:r>
      <w:r w:rsidRPr="00C45B5D">
        <w:t xml:space="preserve">, </w:t>
      </w:r>
      <w:r w:rsidRPr="00C45B5D">
        <w:rPr>
          <w:i/>
          <w:iCs/>
        </w:rPr>
        <w:t>189</w:t>
      </w:r>
      <w:r w:rsidRPr="00C45B5D">
        <w:t>, 676–687. https://doi.org/10.1016/j.neuroimage.2019.02.002</w:t>
      </w:r>
    </w:p>
    <w:p w14:paraId="64F4FEB3" w14:textId="77777777" w:rsidR="00C45B5D" w:rsidRPr="00C45B5D" w:rsidRDefault="00C45B5D" w:rsidP="00C45B5D">
      <w:pPr>
        <w:pStyle w:val="Bibliography"/>
      </w:pPr>
      <w:r w:rsidRPr="00C45B5D">
        <w:t xml:space="preserve">Kaufman, J., &amp; Schweder, A. E. (2004). The Schedule for Affective Disorders and Schizophrenia for School-Age Children: Present and Lifetime version (K-SADS-PL). In </w:t>
      </w:r>
      <w:r w:rsidRPr="00C45B5D">
        <w:rPr>
          <w:i/>
          <w:iCs/>
        </w:rPr>
        <w:t>Comprehensive handbook of psychological assessment, Vol. 2: Personality assessment</w:t>
      </w:r>
      <w:r w:rsidRPr="00C45B5D">
        <w:t xml:space="preserve"> (pp. 247–255). John Wiley &amp; Sons, Inc.</w:t>
      </w:r>
    </w:p>
    <w:p w14:paraId="25DBF305" w14:textId="77777777" w:rsidR="00C45B5D" w:rsidRPr="00C45B5D" w:rsidRDefault="00C45B5D" w:rsidP="00C45B5D">
      <w:pPr>
        <w:pStyle w:val="Bibliography"/>
      </w:pPr>
      <w:r w:rsidRPr="00C45B5D">
        <w:t xml:space="preserve">Kragel, P. A., Han, X., Kraynak, T. E., Gianaros, P. J., &amp; Wager, T. D. (2021). Functional MRI Can Be Highly Reliable, but It Depends on What You Measure: A Commentary on Elliott et al. (2020). </w:t>
      </w:r>
      <w:r w:rsidRPr="00C45B5D">
        <w:rPr>
          <w:i/>
          <w:iCs/>
        </w:rPr>
        <w:t>Psychological Science</w:t>
      </w:r>
      <w:r w:rsidRPr="00C45B5D">
        <w:t xml:space="preserve">, </w:t>
      </w:r>
      <w:r w:rsidRPr="00C45B5D">
        <w:rPr>
          <w:i/>
          <w:iCs/>
        </w:rPr>
        <w:t>32</w:t>
      </w:r>
      <w:r w:rsidRPr="00C45B5D">
        <w:t>(4), 622–626. https://doi.org/10.1177/0956797621989730</w:t>
      </w:r>
    </w:p>
    <w:p w14:paraId="0206C011" w14:textId="77777777" w:rsidR="00C45B5D" w:rsidRPr="00C45B5D" w:rsidRDefault="00C45B5D" w:rsidP="00C45B5D">
      <w:pPr>
        <w:pStyle w:val="Bibliography"/>
      </w:pPr>
      <w:r w:rsidRPr="00C45B5D">
        <w:t xml:space="preserve">Lüdecke, D., Bartel, A., Schwemmer, C., Powell, C., Djalovski, A., &amp; Titz, J. (2022). </w:t>
      </w:r>
      <w:r w:rsidRPr="00C45B5D">
        <w:rPr>
          <w:i/>
          <w:iCs/>
        </w:rPr>
        <w:t>sjPlot: Data Visualization for Statistics in Social Science</w:t>
      </w:r>
      <w:r w:rsidRPr="00C45B5D">
        <w:t xml:space="preserve"> (2.8.12). https://CRAN.R-project.org/package=sjPlot</w:t>
      </w:r>
    </w:p>
    <w:p w14:paraId="5802F6F5" w14:textId="77777777" w:rsidR="00C45B5D" w:rsidRPr="00C45B5D" w:rsidRDefault="00C45B5D" w:rsidP="00C45B5D">
      <w:pPr>
        <w:pStyle w:val="Bibliography"/>
      </w:pPr>
      <w:r w:rsidRPr="00C45B5D">
        <w:t xml:space="preserve">Manoach, D. S., Halpern, E. F., Kramer, T. S., Chang, Y., Goff, D. C., Rauch, S. L., Kennedy, D. N., &amp; Gollub, R. L. (2001). Test-Retest Reliability of a Functional MRI Working Memory Paradigm in Normal and Schizophrenic Subjects. </w:t>
      </w:r>
      <w:r w:rsidRPr="00C45B5D">
        <w:rPr>
          <w:i/>
          <w:iCs/>
        </w:rPr>
        <w:t>American Journal of Psychiatry</w:t>
      </w:r>
      <w:r w:rsidRPr="00C45B5D">
        <w:t xml:space="preserve">, </w:t>
      </w:r>
      <w:r w:rsidRPr="00C45B5D">
        <w:rPr>
          <w:i/>
          <w:iCs/>
        </w:rPr>
        <w:t>158</w:t>
      </w:r>
      <w:r w:rsidRPr="00C45B5D">
        <w:t>(6), 955–958. https://doi.org/10.1176/appi.ajp.158.6.955</w:t>
      </w:r>
    </w:p>
    <w:p w14:paraId="04C90A59" w14:textId="77777777" w:rsidR="00C45B5D" w:rsidRPr="00C45B5D" w:rsidRDefault="00C45B5D" w:rsidP="00C45B5D">
      <w:pPr>
        <w:pStyle w:val="Bibliography"/>
      </w:pPr>
      <w:r w:rsidRPr="00C45B5D">
        <w:t xml:space="preserve">Marek, S., Tervo-Clemmens, B., Calabro, F. J., Montez, D. F., Kay, B. P., Hatoum, A. S., Donohue, M. R., Foran, W., Miller, R. L., Hendrickson, T. J., Malone, S. M., Kandala, S., Feczko, E., Miranda-Dominguez, O., Graham, A. M., Earl, E. A., Perrone, A. J., Cordova, M., Doyle, O., … Dosenbach, N. U. F. (2022). Reproducible brain-wide association studies require thousands of individuals. </w:t>
      </w:r>
      <w:r w:rsidRPr="00C45B5D">
        <w:rPr>
          <w:i/>
          <w:iCs/>
        </w:rPr>
        <w:t>Nature</w:t>
      </w:r>
      <w:r w:rsidRPr="00C45B5D">
        <w:t xml:space="preserve">, </w:t>
      </w:r>
      <w:r w:rsidRPr="00C45B5D">
        <w:rPr>
          <w:i/>
          <w:iCs/>
        </w:rPr>
        <w:t>603</w:t>
      </w:r>
      <w:r w:rsidRPr="00C45B5D">
        <w:t xml:space="preserve">(7902), Article 7902. </w:t>
      </w:r>
      <w:r w:rsidRPr="00C45B5D">
        <w:lastRenderedPageBreak/>
        <w:t>https://doi.org/10.1038/s41586-022-04492-9</w:t>
      </w:r>
    </w:p>
    <w:p w14:paraId="2F9EADAF" w14:textId="77777777" w:rsidR="00C45B5D" w:rsidRPr="00C45B5D" w:rsidRDefault="00C45B5D" w:rsidP="00C45B5D">
      <w:pPr>
        <w:pStyle w:val="Bibliography"/>
      </w:pPr>
      <w:r w:rsidRPr="00C45B5D">
        <w:t xml:space="preserve">Nielson, D. M., Keren, H., O’Callaghan, G., Jackson, S. M., Douka, I., Vidal-Ribas, P., Pornpattananangkul, N., Camp, C. C., Gorham, L. S., Wei, C., Kirwan, S., Zheng, C. Y., &amp; Stringaris, A. (2020). Great Expectations: A Critical Review of and Suggestions for the Study of Reward Processing as a Cause and Predictor of Depression. </w:t>
      </w:r>
      <w:r w:rsidRPr="00C45B5D">
        <w:rPr>
          <w:i/>
          <w:iCs/>
        </w:rPr>
        <w:t>Biological Psychiatry</w:t>
      </w:r>
      <w:r w:rsidRPr="00C45B5D">
        <w:t>. https://doi.org/10.1016/j.biopsych.2020.06.012</w:t>
      </w:r>
    </w:p>
    <w:p w14:paraId="7579D2A3" w14:textId="77777777" w:rsidR="00C45B5D" w:rsidRPr="00C45B5D" w:rsidRDefault="00C45B5D" w:rsidP="00C45B5D">
      <w:pPr>
        <w:pStyle w:val="Bibliography"/>
      </w:pPr>
      <w:r w:rsidRPr="00C45B5D">
        <w:t xml:space="preserve">Nielson, D. M., Keren, H., O’Callaghan, G., Jackson, S. M., Douka, I., Vidal-Ribas, P., Pornpattananangkul, N., Camp, C. C., Gorham, L. S., Wei, C., Kirwan, S., Zheng, C. Y., &amp; Stringaris, A. (2021). Great Expectations: A Critical Review of and Suggestions for the Study of Reward Processing as a Cause and Predictor of Depression. </w:t>
      </w:r>
      <w:r w:rsidRPr="00C45B5D">
        <w:rPr>
          <w:i/>
          <w:iCs/>
        </w:rPr>
        <w:t>Biological Psychiatry</w:t>
      </w:r>
      <w:r w:rsidRPr="00C45B5D">
        <w:t xml:space="preserve">, </w:t>
      </w:r>
      <w:r w:rsidRPr="00C45B5D">
        <w:rPr>
          <w:i/>
          <w:iCs/>
        </w:rPr>
        <w:t>89</w:t>
      </w:r>
      <w:r w:rsidRPr="00C45B5D">
        <w:t>(2), 134–143. https://doi.org/10.1016/j.biopsych.2020.06.012</w:t>
      </w:r>
    </w:p>
    <w:p w14:paraId="5D929CAB" w14:textId="77777777" w:rsidR="00C45B5D" w:rsidRPr="00C45B5D" w:rsidRDefault="00C45B5D" w:rsidP="00C45B5D">
      <w:pPr>
        <w:pStyle w:val="Bibliography"/>
      </w:pPr>
      <w:r w:rsidRPr="00C45B5D">
        <w:t xml:space="preserve">Noble, S., Mejia, A. F., Zalesky, A., &amp; Scheinost, D. (2022). Improving power in functional magnetic resonance imaging by moving beyond cluster-level inference. </w:t>
      </w:r>
      <w:r w:rsidRPr="00C45B5D">
        <w:rPr>
          <w:i/>
          <w:iCs/>
        </w:rPr>
        <w:t>Proceedings of the National Academy of Sciences</w:t>
      </w:r>
      <w:r w:rsidRPr="00C45B5D">
        <w:t xml:space="preserve">, </w:t>
      </w:r>
      <w:r w:rsidRPr="00C45B5D">
        <w:rPr>
          <w:i/>
          <w:iCs/>
        </w:rPr>
        <w:t>119</w:t>
      </w:r>
      <w:r w:rsidRPr="00C45B5D">
        <w:t>(32), e2203020119. https://doi.org/10.1073/pnas.2203020119</w:t>
      </w:r>
    </w:p>
    <w:p w14:paraId="5C9123DC" w14:textId="77777777" w:rsidR="00C45B5D" w:rsidRPr="00C45B5D" w:rsidRDefault="00C45B5D" w:rsidP="00C45B5D">
      <w:pPr>
        <w:pStyle w:val="Bibliography"/>
      </w:pPr>
      <w:r w:rsidRPr="00C45B5D">
        <w:t xml:space="preserve">Noble, S., Scheinost, D., &amp; Constable, R. T. (2019). A decade of test-retest reliability of functional connectivity: A systematic review and meta-analysis. </w:t>
      </w:r>
      <w:r w:rsidRPr="00C45B5D">
        <w:rPr>
          <w:i/>
          <w:iCs/>
        </w:rPr>
        <w:t>NeuroImage</w:t>
      </w:r>
      <w:r w:rsidRPr="00C45B5D">
        <w:t xml:space="preserve">, </w:t>
      </w:r>
      <w:r w:rsidRPr="00C45B5D">
        <w:rPr>
          <w:i/>
          <w:iCs/>
        </w:rPr>
        <w:t>203</w:t>
      </w:r>
      <w:r w:rsidRPr="00C45B5D">
        <w:t>, 116157. https://doi.org/10.1016/j.neuroimage.2019.116157</w:t>
      </w:r>
    </w:p>
    <w:p w14:paraId="4719A3A9" w14:textId="77777777" w:rsidR="00C45B5D" w:rsidRPr="00C45B5D" w:rsidRDefault="00C45B5D" w:rsidP="00C45B5D">
      <w:pPr>
        <w:pStyle w:val="Bibliography"/>
      </w:pPr>
      <w:r w:rsidRPr="00C45B5D">
        <w:t xml:space="preserve">Noble, S., Scheinost, D., &amp; Constable, R. T. (2021). A guide to the measurement and interpretation of fMRI test-retest reliability. </w:t>
      </w:r>
      <w:r w:rsidRPr="00C45B5D">
        <w:rPr>
          <w:i/>
          <w:iCs/>
        </w:rPr>
        <w:t>Current Opinion in Behavioral Sciences</w:t>
      </w:r>
      <w:r w:rsidRPr="00C45B5D">
        <w:t xml:space="preserve">, </w:t>
      </w:r>
      <w:r w:rsidRPr="00C45B5D">
        <w:rPr>
          <w:i/>
          <w:iCs/>
        </w:rPr>
        <w:t>40</w:t>
      </w:r>
      <w:r w:rsidRPr="00C45B5D">
        <w:t>, 27–32. https://doi.org/10.1016/j.cobeha.2020.12.012</w:t>
      </w:r>
    </w:p>
    <w:p w14:paraId="3DA86416" w14:textId="77777777" w:rsidR="00C45B5D" w:rsidRPr="00C45B5D" w:rsidRDefault="00C45B5D" w:rsidP="00C45B5D">
      <w:pPr>
        <w:pStyle w:val="Bibliography"/>
      </w:pPr>
      <w:r w:rsidRPr="00C45B5D">
        <w:t xml:space="preserve">Noble, S., Spann, M. N., Tokoglu, F., Shen, X., Constable, R. T., &amp; Scheinost, D. (2017). Influences on the Test–Retest Reliability of Functional Connectivity MRI and its </w:t>
      </w:r>
      <w:r w:rsidRPr="00C45B5D">
        <w:lastRenderedPageBreak/>
        <w:t xml:space="preserve">Relationship with Behavioral Utility. </w:t>
      </w:r>
      <w:r w:rsidRPr="00C45B5D">
        <w:rPr>
          <w:i/>
          <w:iCs/>
        </w:rPr>
        <w:t>Cerebral Cortex (New York, NY)</w:t>
      </w:r>
      <w:r w:rsidRPr="00C45B5D">
        <w:t xml:space="preserve">, </w:t>
      </w:r>
      <w:r w:rsidRPr="00C45B5D">
        <w:rPr>
          <w:i/>
          <w:iCs/>
        </w:rPr>
        <w:t>27</w:t>
      </w:r>
      <w:r w:rsidRPr="00C45B5D">
        <w:t>(11), 5415–5429. https://doi.org/10.1093/cercor/bhx230</w:t>
      </w:r>
    </w:p>
    <w:p w14:paraId="001463BB" w14:textId="77777777" w:rsidR="00C45B5D" w:rsidRPr="00C45B5D" w:rsidRDefault="00C45B5D" w:rsidP="00C45B5D">
      <w:pPr>
        <w:pStyle w:val="Bibliography"/>
      </w:pPr>
      <w:r w:rsidRPr="00C45B5D">
        <w:t xml:space="preserve">Nour, M. M., Liu, Y., &amp; Dolan, R. J. (2022). Functional neuroimaging in psychiatry and the case for failing better. </w:t>
      </w:r>
      <w:r w:rsidRPr="00C45B5D">
        <w:rPr>
          <w:i/>
          <w:iCs/>
        </w:rPr>
        <w:t>Neuron</w:t>
      </w:r>
      <w:r w:rsidRPr="00C45B5D">
        <w:t xml:space="preserve">, </w:t>
      </w:r>
      <w:r w:rsidRPr="00C45B5D">
        <w:rPr>
          <w:i/>
          <w:iCs/>
        </w:rPr>
        <w:t>110</w:t>
      </w:r>
      <w:r w:rsidRPr="00C45B5D">
        <w:t>(16), 2524–2544. https://doi.org/10.1016/j.neuron.2022.07.005</w:t>
      </w:r>
    </w:p>
    <w:p w14:paraId="2942B834" w14:textId="77777777" w:rsidR="00C45B5D" w:rsidRPr="00C45B5D" w:rsidRDefault="00C45B5D" w:rsidP="00C45B5D">
      <w:pPr>
        <w:pStyle w:val="Bibliography"/>
      </w:pPr>
      <w:r w:rsidRPr="00C45B5D">
        <w:t xml:space="preserve">Pilmeyer, J., Huijbers, W., Lamerichs, R., Jansen, J. F. A., Breeuwer, M., &amp; Zinger, S. (2022). Functional MRI in major depressive disorder: A review of findings, limitations, and future prospects. </w:t>
      </w:r>
      <w:r w:rsidRPr="00C45B5D">
        <w:rPr>
          <w:i/>
          <w:iCs/>
        </w:rPr>
        <w:t>Journal of Neuroimaging</w:t>
      </w:r>
      <w:r w:rsidRPr="00C45B5D">
        <w:t xml:space="preserve">, </w:t>
      </w:r>
      <w:r w:rsidRPr="00C45B5D">
        <w:rPr>
          <w:i/>
          <w:iCs/>
        </w:rPr>
        <w:t>32</w:t>
      </w:r>
      <w:r w:rsidRPr="00C45B5D">
        <w:t>(4), 582–595. https://doi.org/10.1111/jon.13011</w:t>
      </w:r>
    </w:p>
    <w:p w14:paraId="7FA1705D" w14:textId="77777777" w:rsidR="00C45B5D" w:rsidRPr="00C45B5D" w:rsidRDefault="00C45B5D" w:rsidP="00C45B5D">
      <w:pPr>
        <w:pStyle w:val="Bibliography"/>
      </w:pPr>
      <w:r w:rsidRPr="00C45B5D">
        <w:t xml:space="preserve">Revelle, W. (2022). </w:t>
      </w:r>
      <w:r w:rsidRPr="00C45B5D">
        <w:rPr>
          <w:i/>
          <w:iCs/>
        </w:rPr>
        <w:t>psych: Procedures for Psychological, Psychometric, and Personality Research</w:t>
      </w:r>
      <w:r w:rsidRPr="00C45B5D">
        <w:t xml:space="preserve"> (2.2.9). https://CRAN.R-project.org/package=psych</w:t>
      </w:r>
    </w:p>
    <w:p w14:paraId="6F60A694" w14:textId="77777777" w:rsidR="00C45B5D" w:rsidRPr="00C45B5D" w:rsidRDefault="00C45B5D" w:rsidP="00C45B5D">
      <w:pPr>
        <w:pStyle w:val="Bibliography"/>
      </w:pPr>
      <w:r w:rsidRPr="00C45B5D">
        <w:t xml:space="preserve">Sadeghi, N., Fors, P. Q., Eisner, L., Taigman, J., Qi, K., Gorham, L. S., Camp, C. C., O’Callaghan, G., Rodriguez, D., McGuire, J., Garth, E. M., Engel, C., Davis, M., Towbin, K. E., Stringaris, A., &amp; Nielson, D. M. (2022). Mood and Behaviors of Adolescents With Depression in a Longitudinal Study Before and During the COVID-19 Pandemic. </w:t>
      </w:r>
      <w:r w:rsidRPr="00C45B5D">
        <w:rPr>
          <w:i/>
          <w:iCs/>
        </w:rPr>
        <w:t>Journal of the American Academy of Child &amp; Adolescent Psychiatry</w:t>
      </w:r>
      <w:r w:rsidRPr="00C45B5D">
        <w:t>. https://doi.org/10.1016/j.jaac.2022.04.004</w:t>
      </w:r>
    </w:p>
    <w:p w14:paraId="69E37346" w14:textId="77777777" w:rsidR="00C45B5D" w:rsidRPr="00C45B5D" w:rsidRDefault="00C45B5D" w:rsidP="00C45B5D">
      <w:pPr>
        <w:pStyle w:val="Bibliography"/>
      </w:pPr>
      <w:r w:rsidRPr="00C45B5D">
        <w:t xml:space="preserve">Shrout, P. E., &amp; Fleiss, J. L. (1979). Intraclass correlations: Uses in assessing rater reliability. </w:t>
      </w:r>
      <w:r w:rsidRPr="00C45B5D">
        <w:rPr>
          <w:i/>
          <w:iCs/>
        </w:rPr>
        <w:t>Psychological Bulletin</w:t>
      </w:r>
      <w:r w:rsidRPr="00C45B5D">
        <w:t xml:space="preserve">, </w:t>
      </w:r>
      <w:r w:rsidRPr="00C45B5D">
        <w:rPr>
          <w:i/>
          <w:iCs/>
        </w:rPr>
        <w:t>86</w:t>
      </w:r>
      <w:r w:rsidRPr="00C45B5D">
        <w:t>(2), 420–428. https://doi.org/10.1037/0033-2909.86.2.420</w:t>
      </w:r>
    </w:p>
    <w:p w14:paraId="55CA39D7" w14:textId="77777777" w:rsidR="00C45B5D" w:rsidRPr="00C45B5D" w:rsidRDefault="00C45B5D" w:rsidP="00C45B5D">
      <w:pPr>
        <w:pStyle w:val="Bibliography"/>
      </w:pPr>
      <w:r w:rsidRPr="00C45B5D">
        <w:t xml:space="preserve">Snaith, R. P., Hamilton, M., Morley, S., Humayan, A., Hargreaves, D., &amp; Trigwell, P. (1995). A scale for the assessment of hedonic tone the Snaith-Hamilton Pleasure Scale. </w:t>
      </w:r>
      <w:r w:rsidRPr="00C45B5D">
        <w:rPr>
          <w:i/>
          <w:iCs/>
        </w:rPr>
        <w:t>The British Journal of Psychiatry: The Journal of Mental Science</w:t>
      </w:r>
      <w:r w:rsidRPr="00C45B5D">
        <w:t xml:space="preserve">, </w:t>
      </w:r>
      <w:r w:rsidRPr="00C45B5D">
        <w:rPr>
          <w:i/>
          <w:iCs/>
        </w:rPr>
        <w:t>167</w:t>
      </w:r>
      <w:r w:rsidRPr="00C45B5D">
        <w:t>(1), 99–103. https://doi.org/10.1192/bjp.167.1.99</w:t>
      </w:r>
    </w:p>
    <w:p w14:paraId="4A19DF25" w14:textId="77777777" w:rsidR="00C45B5D" w:rsidRPr="00C45B5D" w:rsidRDefault="00C45B5D" w:rsidP="00C45B5D">
      <w:pPr>
        <w:pStyle w:val="Bibliography"/>
        <w:rPr>
          <w:del w:id="180" w:author="Camp, Chris" w:date="2022-12-16T11:39:00Z"/>
        </w:rPr>
      </w:pPr>
      <w:del w:id="181" w:author="Camp, Chris" w:date="2022-12-16T11:39:00Z">
        <w:r w:rsidRPr="00C45B5D">
          <w:lastRenderedPageBreak/>
          <w:delText xml:space="preserve">Straub, J., Brown, R., Malejko, K., Bonenberger, M., Grön, G., Plener, P. L., &amp; Abler, B. (2019). Adolescent depression and brain development: Evidence from voxel-based morphometry. </w:delText>
        </w:r>
        <w:r w:rsidRPr="00C45B5D">
          <w:rPr>
            <w:i/>
            <w:iCs/>
          </w:rPr>
          <w:delText>Journal of Psychiatry &amp; Neuroscience : JPN</w:delText>
        </w:r>
        <w:r w:rsidRPr="00C45B5D">
          <w:delText xml:space="preserve">, </w:delText>
        </w:r>
        <w:r w:rsidRPr="00C45B5D">
          <w:rPr>
            <w:i/>
            <w:iCs/>
          </w:rPr>
          <w:delText>44</w:delText>
        </w:r>
        <w:r w:rsidRPr="00C45B5D">
          <w:delText>(4), 237–245. https://doi.org/10.1503/jpn.170233</w:delText>
        </w:r>
      </w:del>
    </w:p>
    <w:p w14:paraId="5D9279D0" w14:textId="77777777" w:rsidR="00C45B5D" w:rsidRPr="00C45B5D" w:rsidRDefault="00C45B5D" w:rsidP="00C45B5D">
      <w:pPr>
        <w:pStyle w:val="Bibliography"/>
      </w:pPr>
      <w:proofErr w:type="spellStart"/>
      <w:r w:rsidRPr="00C45B5D">
        <w:t>Stringaris</w:t>
      </w:r>
      <w:proofErr w:type="spellEnd"/>
      <w:r w:rsidRPr="00C45B5D">
        <w:t xml:space="preserve">, A., Goodman, R., Ferdinando, S., Razdan, V., Muhrer, E., Leibenluft, E., &amp; Brotman, M. A. (2012). The Affective Reactivity Index: A concise irritability scale for clinical and research settings. </w:t>
      </w:r>
      <w:r w:rsidRPr="00C45B5D">
        <w:rPr>
          <w:i/>
          <w:iCs/>
        </w:rPr>
        <w:t>Journal of Child Psychology and Psychiatry</w:t>
      </w:r>
      <w:r w:rsidRPr="00C45B5D">
        <w:t xml:space="preserve">, </w:t>
      </w:r>
      <w:r w:rsidRPr="00C45B5D">
        <w:rPr>
          <w:i/>
          <w:iCs/>
        </w:rPr>
        <w:t>53</w:t>
      </w:r>
      <w:r w:rsidRPr="00C45B5D">
        <w:t>, 1109–1117. https://doi.org/10.1111/j.1469-7610.2012.02561.x</w:t>
      </w:r>
    </w:p>
    <w:p w14:paraId="57580591" w14:textId="77777777" w:rsidR="00C45B5D" w:rsidRPr="00C45B5D" w:rsidRDefault="00C45B5D" w:rsidP="00C45B5D">
      <w:pPr>
        <w:pStyle w:val="Bibliography"/>
      </w:pPr>
      <w:r w:rsidRPr="00C45B5D">
        <w:t xml:space="preserve">Tetereva, A., Li, J., Deng, J. D., Stringaris, A., &amp; Pat, N. (2022). Capturing brain-cognition relationship: Integrating task-based fMRI across tasks markedly boosts prediction and test-retest reliability. </w:t>
      </w:r>
      <w:r w:rsidRPr="00C45B5D">
        <w:rPr>
          <w:i/>
          <w:iCs/>
        </w:rPr>
        <w:t>NeuroImage</w:t>
      </w:r>
      <w:r w:rsidRPr="00C45B5D">
        <w:t xml:space="preserve">, </w:t>
      </w:r>
      <w:r w:rsidRPr="00C45B5D">
        <w:rPr>
          <w:i/>
          <w:iCs/>
        </w:rPr>
        <w:t>263</w:t>
      </w:r>
      <w:r w:rsidRPr="00C45B5D">
        <w:t>, 119588. https://doi.org/10.1016/j.neuroimage.2022.119588</w:t>
      </w:r>
    </w:p>
    <w:p w14:paraId="66DA5FD1" w14:textId="77777777" w:rsidR="00C45B5D" w:rsidRPr="00C45B5D" w:rsidRDefault="00C45B5D" w:rsidP="00C45B5D">
      <w:pPr>
        <w:pStyle w:val="Bibliography"/>
      </w:pPr>
      <w:r w:rsidRPr="00C45B5D">
        <w:t xml:space="preserve">Waller, L., Walter, H., Kruschwitz, J. D., Reuter, L., Müller, S., Erk, S., &amp; Veer, I. M. (2017). Evaluating the replicability, specificity, and generalizability of connectome fingerprints. </w:t>
      </w:r>
      <w:r w:rsidRPr="00C45B5D">
        <w:rPr>
          <w:i/>
          <w:iCs/>
        </w:rPr>
        <w:t>NeuroImage</w:t>
      </w:r>
      <w:r w:rsidRPr="00C45B5D">
        <w:t xml:space="preserve">, </w:t>
      </w:r>
      <w:r w:rsidRPr="00C45B5D">
        <w:rPr>
          <w:i/>
          <w:iCs/>
        </w:rPr>
        <w:t>158</w:t>
      </w:r>
      <w:r w:rsidRPr="00C45B5D">
        <w:t>, 371–377. https://doi.org/10.1016/j.neuroimage.2017.07.016</w:t>
      </w:r>
    </w:p>
    <w:p w14:paraId="629AD474" w14:textId="77777777" w:rsidR="00C45B5D" w:rsidRPr="00C45B5D" w:rsidRDefault="00C45B5D" w:rsidP="00C45B5D">
      <w:pPr>
        <w:pStyle w:val="Bibliography"/>
      </w:pPr>
      <w:r w:rsidRPr="00C45B5D">
        <w:t xml:space="preserve">Wang, Z., Bridgeford, E., Wang, S., Vogelstein, J. T., &amp; Caffo, B. (2020). Statistical Analysis of Data Repeatability Measures. </w:t>
      </w:r>
      <w:r w:rsidRPr="00C45B5D">
        <w:rPr>
          <w:i/>
          <w:iCs/>
        </w:rPr>
        <w:t>ArXiv:2005.11911 [Math, Stat]</w:t>
      </w:r>
      <w:r w:rsidRPr="00C45B5D">
        <w:t>. http://arxiv.org/abs/2005.11911</w:t>
      </w:r>
    </w:p>
    <w:p w14:paraId="68D545D2" w14:textId="77777777" w:rsidR="00C45B5D" w:rsidRPr="00C45B5D" w:rsidRDefault="00C45B5D" w:rsidP="00C45B5D">
      <w:pPr>
        <w:pStyle w:val="Bibliography"/>
      </w:pPr>
      <w:r w:rsidRPr="00C45B5D">
        <w:t xml:space="preserve">Wang, Z., Sair, H. I., Crainiceanu, C., Lindquist, M., Landman, B. A., Resnick, S., Vogelstein, J. T., &amp; Caffo, B. (2021). On statistical tests of functional connectome fingerprinting. </w:t>
      </w:r>
      <w:r w:rsidRPr="00C45B5D">
        <w:rPr>
          <w:i/>
          <w:iCs/>
        </w:rPr>
        <w:t>Canadian Journal of Statistics</w:t>
      </w:r>
      <w:r w:rsidRPr="00C45B5D">
        <w:t xml:space="preserve">, </w:t>
      </w:r>
      <w:r w:rsidRPr="00C45B5D">
        <w:rPr>
          <w:i/>
          <w:iCs/>
        </w:rPr>
        <w:t>49</w:t>
      </w:r>
      <w:r w:rsidRPr="00C45B5D">
        <w:t>(1), 63–88. https://doi.org/10.1002/cjs.11591</w:t>
      </w:r>
    </w:p>
    <w:p w14:paraId="58E487C4" w14:textId="77777777" w:rsidR="00C45B5D" w:rsidRPr="00C45B5D" w:rsidRDefault="00C45B5D" w:rsidP="00C45B5D">
      <w:pPr>
        <w:pStyle w:val="Bibliography"/>
      </w:pPr>
      <w:r w:rsidRPr="00C45B5D">
        <w:t xml:space="preserve">WHO. (2017). </w:t>
      </w:r>
      <w:r w:rsidRPr="00C45B5D">
        <w:rPr>
          <w:i/>
          <w:iCs/>
        </w:rPr>
        <w:t>Depression and other common mental disorders: Global health estimates</w:t>
      </w:r>
      <w:r w:rsidRPr="00C45B5D">
        <w:t xml:space="preserve"> (p. 24 p.) [Technical documents]. World Health Organization.</w:t>
      </w:r>
    </w:p>
    <w:p w14:paraId="52395B6B" w14:textId="77777777" w:rsidR="00C45B5D" w:rsidRPr="00C45B5D" w:rsidRDefault="00C45B5D" w:rsidP="00C45B5D">
      <w:pPr>
        <w:pStyle w:val="Bibliography"/>
      </w:pPr>
      <w:r w:rsidRPr="00C45B5D">
        <w:lastRenderedPageBreak/>
        <w:t xml:space="preserve">Zuo, X.-N., &amp; Xing, X.-X. (2014). Test-retest reliabilities of resting-state FMRI measurements in human brain functional connectomics: A systems neuroscience perspective. </w:t>
      </w:r>
      <w:r w:rsidRPr="00C45B5D">
        <w:rPr>
          <w:i/>
          <w:iCs/>
        </w:rPr>
        <w:t>Neuroscience &amp; Biobehavioral Reviews</w:t>
      </w:r>
      <w:r w:rsidRPr="00C45B5D">
        <w:t xml:space="preserve">, </w:t>
      </w:r>
      <w:r w:rsidRPr="00C45B5D">
        <w:rPr>
          <w:i/>
          <w:iCs/>
        </w:rPr>
        <w:t>45</w:t>
      </w:r>
      <w:r w:rsidRPr="00C45B5D">
        <w:t>, 100–118. https://doi.org/10.1016/j.neubiorev.2014.05.009</w:t>
      </w:r>
    </w:p>
    <w:p w14:paraId="7D750351" w14:textId="77777777" w:rsidR="00C45B5D" w:rsidRPr="00C45B5D" w:rsidRDefault="00C45B5D" w:rsidP="00C45B5D">
      <w:pPr>
        <w:pStyle w:val="Bibliography"/>
      </w:pPr>
      <w:r w:rsidRPr="00C45B5D">
        <w:t xml:space="preserve">Zuo, X.-N., Xu, T., &amp; Milham, M. P. (2019). Harnessing reliability for neuroscience research. </w:t>
      </w:r>
      <w:r w:rsidRPr="00C45B5D">
        <w:rPr>
          <w:i/>
          <w:iCs/>
        </w:rPr>
        <w:t>Nature Human Behaviour</w:t>
      </w:r>
      <w:r w:rsidRPr="00C45B5D">
        <w:t xml:space="preserve">, </w:t>
      </w:r>
      <w:r w:rsidRPr="00C45B5D">
        <w:rPr>
          <w:i/>
          <w:iCs/>
        </w:rPr>
        <w:t>3</w:t>
      </w:r>
      <w:r w:rsidRPr="00C45B5D">
        <w:t>(8), Article 8. https://doi.org/10.1038/s41562-019-0655-x</w:t>
      </w:r>
    </w:p>
    <w:p w14:paraId="01F51329" w14:textId="6E5EA3AC" w:rsidR="00F14324" w:rsidRPr="00F14324" w:rsidRDefault="00F97C3D" w:rsidP="001533B8">
      <w:pPr>
        <w:rPr>
          <w:szCs w:val="24"/>
        </w:rPr>
      </w:pPr>
      <w:r>
        <w:rPr>
          <w:szCs w:val="24"/>
        </w:rPr>
        <w:fldChar w:fldCharType="end"/>
      </w:r>
    </w:p>
    <w:sectPr w:rsidR="00F14324" w:rsidRPr="00F14324" w:rsidSect="00F3339E">
      <w:footerReference w:type="default" r:id="rId37"/>
      <w:pgSz w:w="12240" w:h="15840"/>
      <w:pgMar w:top="1440" w:right="1440" w:bottom="1440" w:left="1440" w:header="0" w:footer="64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383A4" w14:textId="77777777" w:rsidR="00E50FFE" w:rsidRDefault="00E50FFE">
      <w:r>
        <w:separator/>
      </w:r>
    </w:p>
  </w:endnote>
  <w:endnote w:type="continuationSeparator" w:id="0">
    <w:p w14:paraId="1C67A285" w14:textId="77777777" w:rsidR="00E50FFE" w:rsidRDefault="00E50FFE">
      <w:r>
        <w:continuationSeparator/>
      </w:r>
    </w:p>
  </w:endnote>
  <w:endnote w:type="continuationNotice" w:id="1">
    <w:p w14:paraId="7BE3EC6A" w14:textId="77777777" w:rsidR="00E50FFE" w:rsidRDefault="00E50F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936A3" w14:textId="77777777" w:rsidR="00A73946" w:rsidRDefault="00A739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505082"/>
      <w:docPartObj>
        <w:docPartGallery w:val="Page Numbers (Bottom of Page)"/>
        <w:docPartUnique/>
      </w:docPartObj>
    </w:sdtPr>
    <w:sdtEndPr>
      <w:rPr>
        <w:noProof/>
      </w:rPr>
    </w:sdtEndPr>
    <w:sdtContent>
      <w:p w14:paraId="01898F1F" w14:textId="754B108B" w:rsidR="00CA10E9" w:rsidRDefault="00CA10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D29078" w14:textId="7F768998" w:rsidR="002461EE" w:rsidRDefault="002461EE">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13412" w14:textId="77777777" w:rsidR="00E50FFE" w:rsidRDefault="00E50FFE">
      <w:r>
        <w:separator/>
      </w:r>
    </w:p>
  </w:footnote>
  <w:footnote w:type="continuationSeparator" w:id="0">
    <w:p w14:paraId="11A93037" w14:textId="77777777" w:rsidR="00E50FFE" w:rsidRDefault="00E50FFE">
      <w:r>
        <w:continuationSeparator/>
      </w:r>
    </w:p>
  </w:footnote>
  <w:footnote w:type="continuationNotice" w:id="1">
    <w:p w14:paraId="26085D2F" w14:textId="77777777" w:rsidR="00E50FFE" w:rsidRDefault="00E50F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9102" w14:textId="77777777" w:rsidR="00A73946" w:rsidRDefault="00A739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A1ACD"/>
    <w:multiLevelType w:val="hybridMultilevel"/>
    <w:tmpl w:val="1E3E966E"/>
    <w:lvl w:ilvl="0" w:tplc="0409000F">
      <w:start w:val="1"/>
      <w:numFmt w:val="decimal"/>
      <w:lvlText w:val="%1."/>
      <w:lvlJc w:val="left"/>
      <w:pPr>
        <w:ind w:left="720" w:hanging="360"/>
      </w:pPr>
    </w:lvl>
    <w:lvl w:ilvl="1" w:tplc="99501ED6">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E9691C"/>
    <w:multiLevelType w:val="hybridMultilevel"/>
    <w:tmpl w:val="33B62ED6"/>
    <w:lvl w:ilvl="0" w:tplc="3BD815B2">
      <w:numFmt w:val="bullet"/>
      <w:lvlText w:val="•"/>
      <w:lvlJc w:val="left"/>
      <w:pPr>
        <w:ind w:left="615" w:hanging="170"/>
      </w:pPr>
      <w:rPr>
        <w:rFonts w:ascii="Times New Roman" w:eastAsia="Times New Roman" w:hAnsi="Times New Roman" w:cs="Times New Roman" w:hint="default"/>
        <w:b w:val="0"/>
        <w:bCs w:val="0"/>
        <w:i w:val="0"/>
        <w:iCs w:val="0"/>
        <w:w w:val="99"/>
        <w:sz w:val="20"/>
        <w:szCs w:val="20"/>
        <w:lang w:val="en-US" w:eastAsia="en-US" w:bidi="ar-SA"/>
      </w:rPr>
    </w:lvl>
    <w:lvl w:ilvl="1" w:tplc="B05A0694">
      <w:numFmt w:val="bullet"/>
      <w:lvlText w:val="•"/>
      <w:lvlJc w:val="left"/>
      <w:pPr>
        <w:ind w:left="1524" w:hanging="170"/>
      </w:pPr>
      <w:rPr>
        <w:rFonts w:hint="default"/>
        <w:lang w:val="en-US" w:eastAsia="en-US" w:bidi="ar-SA"/>
      </w:rPr>
    </w:lvl>
    <w:lvl w:ilvl="2" w:tplc="CA781460">
      <w:numFmt w:val="bullet"/>
      <w:lvlText w:val="•"/>
      <w:lvlJc w:val="left"/>
      <w:pPr>
        <w:ind w:left="2428" w:hanging="170"/>
      </w:pPr>
      <w:rPr>
        <w:rFonts w:hint="default"/>
        <w:lang w:val="en-US" w:eastAsia="en-US" w:bidi="ar-SA"/>
      </w:rPr>
    </w:lvl>
    <w:lvl w:ilvl="3" w:tplc="F0B05710">
      <w:numFmt w:val="bullet"/>
      <w:lvlText w:val="•"/>
      <w:lvlJc w:val="left"/>
      <w:pPr>
        <w:ind w:left="3332" w:hanging="170"/>
      </w:pPr>
      <w:rPr>
        <w:rFonts w:hint="default"/>
        <w:lang w:val="en-US" w:eastAsia="en-US" w:bidi="ar-SA"/>
      </w:rPr>
    </w:lvl>
    <w:lvl w:ilvl="4" w:tplc="56B25078">
      <w:numFmt w:val="bullet"/>
      <w:lvlText w:val="•"/>
      <w:lvlJc w:val="left"/>
      <w:pPr>
        <w:ind w:left="4236" w:hanging="170"/>
      </w:pPr>
      <w:rPr>
        <w:rFonts w:hint="default"/>
        <w:lang w:val="en-US" w:eastAsia="en-US" w:bidi="ar-SA"/>
      </w:rPr>
    </w:lvl>
    <w:lvl w:ilvl="5" w:tplc="76B0A378">
      <w:numFmt w:val="bullet"/>
      <w:lvlText w:val="•"/>
      <w:lvlJc w:val="left"/>
      <w:pPr>
        <w:ind w:left="5140" w:hanging="170"/>
      </w:pPr>
      <w:rPr>
        <w:rFonts w:hint="default"/>
        <w:lang w:val="en-US" w:eastAsia="en-US" w:bidi="ar-SA"/>
      </w:rPr>
    </w:lvl>
    <w:lvl w:ilvl="6" w:tplc="D1C2B0D6">
      <w:numFmt w:val="bullet"/>
      <w:lvlText w:val="•"/>
      <w:lvlJc w:val="left"/>
      <w:pPr>
        <w:ind w:left="6044" w:hanging="170"/>
      </w:pPr>
      <w:rPr>
        <w:rFonts w:hint="default"/>
        <w:lang w:val="en-US" w:eastAsia="en-US" w:bidi="ar-SA"/>
      </w:rPr>
    </w:lvl>
    <w:lvl w:ilvl="7" w:tplc="B6CE9AC8">
      <w:numFmt w:val="bullet"/>
      <w:lvlText w:val="•"/>
      <w:lvlJc w:val="left"/>
      <w:pPr>
        <w:ind w:left="6948" w:hanging="170"/>
      </w:pPr>
      <w:rPr>
        <w:rFonts w:hint="default"/>
        <w:lang w:val="en-US" w:eastAsia="en-US" w:bidi="ar-SA"/>
      </w:rPr>
    </w:lvl>
    <w:lvl w:ilvl="8" w:tplc="6408E6CA">
      <w:numFmt w:val="bullet"/>
      <w:lvlText w:val="•"/>
      <w:lvlJc w:val="left"/>
      <w:pPr>
        <w:ind w:left="7852" w:hanging="170"/>
      </w:pPr>
      <w:rPr>
        <w:rFonts w:hint="default"/>
        <w:lang w:val="en-US" w:eastAsia="en-US" w:bidi="ar-SA"/>
      </w:rPr>
    </w:lvl>
  </w:abstractNum>
  <w:abstractNum w:abstractNumId="2" w15:restartNumberingAfterBreak="0">
    <w:nsid w:val="368A19FC"/>
    <w:multiLevelType w:val="hybridMultilevel"/>
    <w:tmpl w:val="04929E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C6B2F"/>
    <w:multiLevelType w:val="hybridMultilevel"/>
    <w:tmpl w:val="6A0E2D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979DE"/>
    <w:multiLevelType w:val="hybridMultilevel"/>
    <w:tmpl w:val="0284D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0266097">
    <w:abstractNumId w:val="1"/>
  </w:num>
  <w:num w:numId="2" w16cid:durableId="678701189">
    <w:abstractNumId w:val="0"/>
  </w:num>
  <w:num w:numId="3" w16cid:durableId="794255067">
    <w:abstractNumId w:val="2"/>
  </w:num>
  <w:num w:numId="4" w16cid:durableId="1089080722">
    <w:abstractNumId w:val="3"/>
  </w:num>
  <w:num w:numId="5" w16cid:durableId="119342414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p, Chris">
    <w15:presenceInfo w15:providerId="None" w15:userId="Camp, Ch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EE"/>
    <w:rsid w:val="00000786"/>
    <w:rsid w:val="00001F56"/>
    <w:rsid w:val="00003633"/>
    <w:rsid w:val="00005506"/>
    <w:rsid w:val="0000747E"/>
    <w:rsid w:val="0000765E"/>
    <w:rsid w:val="0000783D"/>
    <w:rsid w:val="00007995"/>
    <w:rsid w:val="00010E28"/>
    <w:rsid w:val="0001224A"/>
    <w:rsid w:val="000122D7"/>
    <w:rsid w:val="00014A0B"/>
    <w:rsid w:val="00014D6D"/>
    <w:rsid w:val="000160C8"/>
    <w:rsid w:val="000172BC"/>
    <w:rsid w:val="000177D0"/>
    <w:rsid w:val="00020FBA"/>
    <w:rsid w:val="0002119E"/>
    <w:rsid w:val="00022AAE"/>
    <w:rsid w:val="00024BD5"/>
    <w:rsid w:val="00024E89"/>
    <w:rsid w:val="00027B01"/>
    <w:rsid w:val="00030915"/>
    <w:rsid w:val="0003185C"/>
    <w:rsid w:val="000333BB"/>
    <w:rsid w:val="00033732"/>
    <w:rsid w:val="000338AF"/>
    <w:rsid w:val="00035357"/>
    <w:rsid w:val="0003645C"/>
    <w:rsid w:val="00037AA0"/>
    <w:rsid w:val="000405D5"/>
    <w:rsid w:val="00040D0E"/>
    <w:rsid w:val="00041730"/>
    <w:rsid w:val="00042253"/>
    <w:rsid w:val="00046916"/>
    <w:rsid w:val="00051CED"/>
    <w:rsid w:val="0005251B"/>
    <w:rsid w:val="00052787"/>
    <w:rsid w:val="000530C7"/>
    <w:rsid w:val="000542D3"/>
    <w:rsid w:val="00056C39"/>
    <w:rsid w:val="00061EE1"/>
    <w:rsid w:val="0006380B"/>
    <w:rsid w:val="00066767"/>
    <w:rsid w:val="00070A24"/>
    <w:rsid w:val="000720DD"/>
    <w:rsid w:val="000753D2"/>
    <w:rsid w:val="00076E3C"/>
    <w:rsid w:val="00077AB8"/>
    <w:rsid w:val="0008058C"/>
    <w:rsid w:val="00082702"/>
    <w:rsid w:val="000837A6"/>
    <w:rsid w:val="000842A4"/>
    <w:rsid w:val="00084B13"/>
    <w:rsid w:val="000904A7"/>
    <w:rsid w:val="00090DD6"/>
    <w:rsid w:val="00094152"/>
    <w:rsid w:val="000A03B6"/>
    <w:rsid w:val="000A39FF"/>
    <w:rsid w:val="000A3D51"/>
    <w:rsid w:val="000A4B12"/>
    <w:rsid w:val="000A4B9B"/>
    <w:rsid w:val="000A61C9"/>
    <w:rsid w:val="000B04AD"/>
    <w:rsid w:val="000B04BE"/>
    <w:rsid w:val="000B1894"/>
    <w:rsid w:val="000B2C68"/>
    <w:rsid w:val="000B33A8"/>
    <w:rsid w:val="000B5589"/>
    <w:rsid w:val="000B597C"/>
    <w:rsid w:val="000B6BFC"/>
    <w:rsid w:val="000C117C"/>
    <w:rsid w:val="000C20AE"/>
    <w:rsid w:val="000C2F6D"/>
    <w:rsid w:val="000C5C07"/>
    <w:rsid w:val="000C64D0"/>
    <w:rsid w:val="000C68CF"/>
    <w:rsid w:val="000D0019"/>
    <w:rsid w:val="000D431F"/>
    <w:rsid w:val="000D5F70"/>
    <w:rsid w:val="000D6888"/>
    <w:rsid w:val="000E106E"/>
    <w:rsid w:val="000E298D"/>
    <w:rsid w:val="000E34CE"/>
    <w:rsid w:val="000E44E0"/>
    <w:rsid w:val="000E584E"/>
    <w:rsid w:val="000F09CB"/>
    <w:rsid w:val="000F119F"/>
    <w:rsid w:val="000F16D2"/>
    <w:rsid w:val="000F453D"/>
    <w:rsid w:val="000F4749"/>
    <w:rsid w:val="001008C0"/>
    <w:rsid w:val="00103C42"/>
    <w:rsid w:val="001062F9"/>
    <w:rsid w:val="00111740"/>
    <w:rsid w:val="00113040"/>
    <w:rsid w:val="0011325C"/>
    <w:rsid w:val="00115051"/>
    <w:rsid w:val="00116AA6"/>
    <w:rsid w:val="001178F5"/>
    <w:rsid w:val="001178FA"/>
    <w:rsid w:val="00117AD3"/>
    <w:rsid w:val="00126F6F"/>
    <w:rsid w:val="001315AA"/>
    <w:rsid w:val="00132C81"/>
    <w:rsid w:val="001336E5"/>
    <w:rsid w:val="00133835"/>
    <w:rsid w:val="00135CC1"/>
    <w:rsid w:val="0013606B"/>
    <w:rsid w:val="00141750"/>
    <w:rsid w:val="00142015"/>
    <w:rsid w:val="00143003"/>
    <w:rsid w:val="00143947"/>
    <w:rsid w:val="00143BF1"/>
    <w:rsid w:val="001475FF"/>
    <w:rsid w:val="00152286"/>
    <w:rsid w:val="001533B8"/>
    <w:rsid w:val="00153C5A"/>
    <w:rsid w:val="001543CA"/>
    <w:rsid w:val="00155153"/>
    <w:rsid w:val="00156D57"/>
    <w:rsid w:val="00156D7C"/>
    <w:rsid w:val="0016351D"/>
    <w:rsid w:val="001665DC"/>
    <w:rsid w:val="0016777D"/>
    <w:rsid w:val="00173187"/>
    <w:rsid w:val="0017459C"/>
    <w:rsid w:val="00176199"/>
    <w:rsid w:val="00177B91"/>
    <w:rsid w:val="001818C7"/>
    <w:rsid w:val="00183F0B"/>
    <w:rsid w:val="00184D2D"/>
    <w:rsid w:val="001869E6"/>
    <w:rsid w:val="00187136"/>
    <w:rsid w:val="00187319"/>
    <w:rsid w:val="00190E16"/>
    <w:rsid w:val="0019249E"/>
    <w:rsid w:val="001926DC"/>
    <w:rsid w:val="00193CAD"/>
    <w:rsid w:val="001955AD"/>
    <w:rsid w:val="001957B6"/>
    <w:rsid w:val="001A0941"/>
    <w:rsid w:val="001A32D6"/>
    <w:rsid w:val="001A3D0D"/>
    <w:rsid w:val="001A4E7A"/>
    <w:rsid w:val="001B00D3"/>
    <w:rsid w:val="001B040E"/>
    <w:rsid w:val="001B6A9C"/>
    <w:rsid w:val="001C3410"/>
    <w:rsid w:val="001C3411"/>
    <w:rsid w:val="001C4D33"/>
    <w:rsid w:val="001C5190"/>
    <w:rsid w:val="001D0751"/>
    <w:rsid w:val="001D0AA7"/>
    <w:rsid w:val="001D1CD7"/>
    <w:rsid w:val="001D23C1"/>
    <w:rsid w:val="001D31B4"/>
    <w:rsid w:val="001D4230"/>
    <w:rsid w:val="001D75D3"/>
    <w:rsid w:val="001E09CC"/>
    <w:rsid w:val="001E09D0"/>
    <w:rsid w:val="001E0CDF"/>
    <w:rsid w:val="001E1E96"/>
    <w:rsid w:val="001E275C"/>
    <w:rsid w:val="001E3CC0"/>
    <w:rsid w:val="001E5E56"/>
    <w:rsid w:val="001E6427"/>
    <w:rsid w:val="001E679E"/>
    <w:rsid w:val="001E793F"/>
    <w:rsid w:val="001F22D6"/>
    <w:rsid w:val="001F3A28"/>
    <w:rsid w:val="001F45E9"/>
    <w:rsid w:val="001F479C"/>
    <w:rsid w:val="001F55B1"/>
    <w:rsid w:val="00201969"/>
    <w:rsid w:val="00204559"/>
    <w:rsid w:val="00210DBA"/>
    <w:rsid w:val="00210DF3"/>
    <w:rsid w:val="002113C5"/>
    <w:rsid w:val="00212E5B"/>
    <w:rsid w:val="0021457B"/>
    <w:rsid w:val="00214E4B"/>
    <w:rsid w:val="0021567F"/>
    <w:rsid w:val="00216856"/>
    <w:rsid w:val="00216DD0"/>
    <w:rsid w:val="00217160"/>
    <w:rsid w:val="002171F8"/>
    <w:rsid w:val="00223CDA"/>
    <w:rsid w:val="00225880"/>
    <w:rsid w:val="00226789"/>
    <w:rsid w:val="00230F44"/>
    <w:rsid w:val="002345C5"/>
    <w:rsid w:val="00235A69"/>
    <w:rsid w:val="002374EA"/>
    <w:rsid w:val="002425EA"/>
    <w:rsid w:val="00243AC2"/>
    <w:rsid w:val="00244136"/>
    <w:rsid w:val="002461EE"/>
    <w:rsid w:val="00246256"/>
    <w:rsid w:val="002470C0"/>
    <w:rsid w:val="00247DA9"/>
    <w:rsid w:val="002516D4"/>
    <w:rsid w:val="00251CD6"/>
    <w:rsid w:val="00252634"/>
    <w:rsid w:val="002531AB"/>
    <w:rsid w:val="00253E09"/>
    <w:rsid w:val="00254556"/>
    <w:rsid w:val="00254583"/>
    <w:rsid w:val="00255964"/>
    <w:rsid w:val="00256600"/>
    <w:rsid w:val="00257CAC"/>
    <w:rsid w:val="002604E4"/>
    <w:rsid w:val="00260B7F"/>
    <w:rsid w:val="00264203"/>
    <w:rsid w:val="002644DE"/>
    <w:rsid w:val="00266B82"/>
    <w:rsid w:val="00267CAF"/>
    <w:rsid w:val="00272BB7"/>
    <w:rsid w:val="00273D84"/>
    <w:rsid w:val="00273D91"/>
    <w:rsid w:val="00273E24"/>
    <w:rsid w:val="002744E7"/>
    <w:rsid w:val="00275380"/>
    <w:rsid w:val="00275A17"/>
    <w:rsid w:val="00275C4A"/>
    <w:rsid w:val="00276A6B"/>
    <w:rsid w:val="002771C7"/>
    <w:rsid w:val="002818B8"/>
    <w:rsid w:val="002835C0"/>
    <w:rsid w:val="002862D2"/>
    <w:rsid w:val="00287ECD"/>
    <w:rsid w:val="002903CF"/>
    <w:rsid w:val="002935D7"/>
    <w:rsid w:val="002A22CE"/>
    <w:rsid w:val="002A277C"/>
    <w:rsid w:val="002A61E6"/>
    <w:rsid w:val="002A6243"/>
    <w:rsid w:val="002A74C9"/>
    <w:rsid w:val="002B06A4"/>
    <w:rsid w:val="002B0CE7"/>
    <w:rsid w:val="002B0F54"/>
    <w:rsid w:val="002B111D"/>
    <w:rsid w:val="002B2A6F"/>
    <w:rsid w:val="002B3640"/>
    <w:rsid w:val="002B3953"/>
    <w:rsid w:val="002B3DF0"/>
    <w:rsid w:val="002B3DFE"/>
    <w:rsid w:val="002B48B1"/>
    <w:rsid w:val="002B6CEF"/>
    <w:rsid w:val="002B7C25"/>
    <w:rsid w:val="002C074C"/>
    <w:rsid w:val="002C2400"/>
    <w:rsid w:val="002C2A42"/>
    <w:rsid w:val="002C4074"/>
    <w:rsid w:val="002C537F"/>
    <w:rsid w:val="002C7C3C"/>
    <w:rsid w:val="002C7D1C"/>
    <w:rsid w:val="002D19F7"/>
    <w:rsid w:val="002D1F49"/>
    <w:rsid w:val="002D2232"/>
    <w:rsid w:val="002D3A1E"/>
    <w:rsid w:val="002D674E"/>
    <w:rsid w:val="002D6EED"/>
    <w:rsid w:val="002E06E9"/>
    <w:rsid w:val="002E278E"/>
    <w:rsid w:val="002E357E"/>
    <w:rsid w:val="002E5738"/>
    <w:rsid w:val="002E5FE7"/>
    <w:rsid w:val="002E74D9"/>
    <w:rsid w:val="002F158F"/>
    <w:rsid w:val="002F4023"/>
    <w:rsid w:val="002F42F0"/>
    <w:rsid w:val="002F6675"/>
    <w:rsid w:val="003068B2"/>
    <w:rsid w:val="003070D2"/>
    <w:rsid w:val="00307BD0"/>
    <w:rsid w:val="00307EBC"/>
    <w:rsid w:val="00311D86"/>
    <w:rsid w:val="00313307"/>
    <w:rsid w:val="0031423F"/>
    <w:rsid w:val="003170FD"/>
    <w:rsid w:val="003174F0"/>
    <w:rsid w:val="00317813"/>
    <w:rsid w:val="00322CEA"/>
    <w:rsid w:val="0032713C"/>
    <w:rsid w:val="00330F0B"/>
    <w:rsid w:val="00332BB0"/>
    <w:rsid w:val="003350E6"/>
    <w:rsid w:val="00337310"/>
    <w:rsid w:val="00337732"/>
    <w:rsid w:val="003410B9"/>
    <w:rsid w:val="00342A48"/>
    <w:rsid w:val="0034341B"/>
    <w:rsid w:val="00343A8D"/>
    <w:rsid w:val="00343CA8"/>
    <w:rsid w:val="00344522"/>
    <w:rsid w:val="00344E5C"/>
    <w:rsid w:val="00345577"/>
    <w:rsid w:val="00346B24"/>
    <w:rsid w:val="00346D9F"/>
    <w:rsid w:val="003470C3"/>
    <w:rsid w:val="003475AD"/>
    <w:rsid w:val="003511BB"/>
    <w:rsid w:val="003531A5"/>
    <w:rsid w:val="00356FFB"/>
    <w:rsid w:val="00361D90"/>
    <w:rsid w:val="00365144"/>
    <w:rsid w:val="00372849"/>
    <w:rsid w:val="00374EF6"/>
    <w:rsid w:val="00376899"/>
    <w:rsid w:val="003811CF"/>
    <w:rsid w:val="00382FDC"/>
    <w:rsid w:val="0038534B"/>
    <w:rsid w:val="003857A7"/>
    <w:rsid w:val="00385E26"/>
    <w:rsid w:val="00386FF3"/>
    <w:rsid w:val="003874E0"/>
    <w:rsid w:val="003940E0"/>
    <w:rsid w:val="00395267"/>
    <w:rsid w:val="00395B3B"/>
    <w:rsid w:val="00397BCC"/>
    <w:rsid w:val="003A1421"/>
    <w:rsid w:val="003A17E5"/>
    <w:rsid w:val="003A3EC7"/>
    <w:rsid w:val="003A4094"/>
    <w:rsid w:val="003A62B0"/>
    <w:rsid w:val="003A7546"/>
    <w:rsid w:val="003A7A5D"/>
    <w:rsid w:val="003B2EF7"/>
    <w:rsid w:val="003B34E1"/>
    <w:rsid w:val="003B35DC"/>
    <w:rsid w:val="003B65E5"/>
    <w:rsid w:val="003B68CD"/>
    <w:rsid w:val="003C0D43"/>
    <w:rsid w:val="003C0EDD"/>
    <w:rsid w:val="003C2DE2"/>
    <w:rsid w:val="003C6EAB"/>
    <w:rsid w:val="003C7E5F"/>
    <w:rsid w:val="003D09BC"/>
    <w:rsid w:val="003D4B07"/>
    <w:rsid w:val="003E61DF"/>
    <w:rsid w:val="003E6736"/>
    <w:rsid w:val="003F1137"/>
    <w:rsid w:val="003F31BA"/>
    <w:rsid w:val="003F4CE1"/>
    <w:rsid w:val="003F56C2"/>
    <w:rsid w:val="004009DE"/>
    <w:rsid w:val="004018BA"/>
    <w:rsid w:val="00404BDC"/>
    <w:rsid w:val="0040710F"/>
    <w:rsid w:val="00412480"/>
    <w:rsid w:val="00413C0D"/>
    <w:rsid w:val="00414F58"/>
    <w:rsid w:val="00416217"/>
    <w:rsid w:val="00421038"/>
    <w:rsid w:val="00424617"/>
    <w:rsid w:val="00424D01"/>
    <w:rsid w:val="00426ADE"/>
    <w:rsid w:val="004274FF"/>
    <w:rsid w:val="00427B67"/>
    <w:rsid w:val="004323B5"/>
    <w:rsid w:val="004327E1"/>
    <w:rsid w:val="00433084"/>
    <w:rsid w:val="00434CE0"/>
    <w:rsid w:val="00436082"/>
    <w:rsid w:val="00436943"/>
    <w:rsid w:val="00440148"/>
    <w:rsid w:val="00440906"/>
    <w:rsid w:val="00441EBC"/>
    <w:rsid w:val="00442677"/>
    <w:rsid w:val="00443153"/>
    <w:rsid w:val="00444547"/>
    <w:rsid w:val="00450D03"/>
    <w:rsid w:val="00450F9C"/>
    <w:rsid w:val="00450FA2"/>
    <w:rsid w:val="004518A3"/>
    <w:rsid w:val="004553F8"/>
    <w:rsid w:val="00456ACA"/>
    <w:rsid w:val="00462F8C"/>
    <w:rsid w:val="0046460A"/>
    <w:rsid w:val="00464B61"/>
    <w:rsid w:val="00465755"/>
    <w:rsid w:val="00465E24"/>
    <w:rsid w:val="00470E67"/>
    <w:rsid w:val="0047176D"/>
    <w:rsid w:val="0047189F"/>
    <w:rsid w:val="004724CA"/>
    <w:rsid w:val="0047624A"/>
    <w:rsid w:val="00476616"/>
    <w:rsid w:val="00483E01"/>
    <w:rsid w:val="00486DDE"/>
    <w:rsid w:val="00487159"/>
    <w:rsid w:val="00490895"/>
    <w:rsid w:val="004913FC"/>
    <w:rsid w:val="004931F8"/>
    <w:rsid w:val="00493D91"/>
    <w:rsid w:val="00496EFD"/>
    <w:rsid w:val="004A159F"/>
    <w:rsid w:val="004A1E4F"/>
    <w:rsid w:val="004A1FED"/>
    <w:rsid w:val="004A3247"/>
    <w:rsid w:val="004A63A7"/>
    <w:rsid w:val="004A7B32"/>
    <w:rsid w:val="004B14FC"/>
    <w:rsid w:val="004B1981"/>
    <w:rsid w:val="004B3DD1"/>
    <w:rsid w:val="004B6C40"/>
    <w:rsid w:val="004B6CF3"/>
    <w:rsid w:val="004B7592"/>
    <w:rsid w:val="004C0C54"/>
    <w:rsid w:val="004C0F8E"/>
    <w:rsid w:val="004C1852"/>
    <w:rsid w:val="004C1EB3"/>
    <w:rsid w:val="004C28CB"/>
    <w:rsid w:val="004C3A48"/>
    <w:rsid w:val="004C3C5F"/>
    <w:rsid w:val="004C440D"/>
    <w:rsid w:val="004C46B9"/>
    <w:rsid w:val="004D1F4B"/>
    <w:rsid w:val="004D260E"/>
    <w:rsid w:val="004D31D6"/>
    <w:rsid w:val="004D34D5"/>
    <w:rsid w:val="004D427E"/>
    <w:rsid w:val="004E0193"/>
    <w:rsid w:val="004F0CC8"/>
    <w:rsid w:val="004F2DAD"/>
    <w:rsid w:val="004F322E"/>
    <w:rsid w:val="004F514C"/>
    <w:rsid w:val="004F619F"/>
    <w:rsid w:val="004F78C7"/>
    <w:rsid w:val="004F7A05"/>
    <w:rsid w:val="00501406"/>
    <w:rsid w:val="0050160A"/>
    <w:rsid w:val="00501626"/>
    <w:rsid w:val="00501C5D"/>
    <w:rsid w:val="00502FB7"/>
    <w:rsid w:val="00505AC6"/>
    <w:rsid w:val="00507ACE"/>
    <w:rsid w:val="00507CC5"/>
    <w:rsid w:val="005132AA"/>
    <w:rsid w:val="00515C53"/>
    <w:rsid w:val="00516409"/>
    <w:rsid w:val="00521D90"/>
    <w:rsid w:val="005248BA"/>
    <w:rsid w:val="0052561A"/>
    <w:rsid w:val="00525AB3"/>
    <w:rsid w:val="00525C4A"/>
    <w:rsid w:val="00526080"/>
    <w:rsid w:val="00527324"/>
    <w:rsid w:val="0053178E"/>
    <w:rsid w:val="00533636"/>
    <w:rsid w:val="00535F23"/>
    <w:rsid w:val="005367F9"/>
    <w:rsid w:val="00536816"/>
    <w:rsid w:val="00536B76"/>
    <w:rsid w:val="0053723B"/>
    <w:rsid w:val="00537BA1"/>
    <w:rsid w:val="00540938"/>
    <w:rsid w:val="005431B2"/>
    <w:rsid w:val="00545D55"/>
    <w:rsid w:val="005462D7"/>
    <w:rsid w:val="0055413C"/>
    <w:rsid w:val="00556DAE"/>
    <w:rsid w:val="00557A5A"/>
    <w:rsid w:val="0056165E"/>
    <w:rsid w:val="00561980"/>
    <w:rsid w:val="00563B25"/>
    <w:rsid w:val="00564B24"/>
    <w:rsid w:val="005652E5"/>
    <w:rsid w:val="005660BB"/>
    <w:rsid w:val="005664D9"/>
    <w:rsid w:val="00570305"/>
    <w:rsid w:val="00570A75"/>
    <w:rsid w:val="0057268B"/>
    <w:rsid w:val="00573029"/>
    <w:rsid w:val="00573433"/>
    <w:rsid w:val="00574A12"/>
    <w:rsid w:val="00575E02"/>
    <w:rsid w:val="00576D68"/>
    <w:rsid w:val="005778A2"/>
    <w:rsid w:val="00577CF0"/>
    <w:rsid w:val="00581189"/>
    <w:rsid w:val="005812D7"/>
    <w:rsid w:val="005818E7"/>
    <w:rsid w:val="00581BD8"/>
    <w:rsid w:val="005820E2"/>
    <w:rsid w:val="00582F0E"/>
    <w:rsid w:val="00584C70"/>
    <w:rsid w:val="00585663"/>
    <w:rsid w:val="005873E1"/>
    <w:rsid w:val="00587E4B"/>
    <w:rsid w:val="00591A28"/>
    <w:rsid w:val="00592B60"/>
    <w:rsid w:val="005944C4"/>
    <w:rsid w:val="005951BE"/>
    <w:rsid w:val="0059562C"/>
    <w:rsid w:val="00596EA8"/>
    <w:rsid w:val="00597533"/>
    <w:rsid w:val="00597793"/>
    <w:rsid w:val="00597B62"/>
    <w:rsid w:val="00597EF2"/>
    <w:rsid w:val="005A0709"/>
    <w:rsid w:val="005A075A"/>
    <w:rsid w:val="005A1232"/>
    <w:rsid w:val="005A16BD"/>
    <w:rsid w:val="005A18DE"/>
    <w:rsid w:val="005A373B"/>
    <w:rsid w:val="005A47C6"/>
    <w:rsid w:val="005B035A"/>
    <w:rsid w:val="005B1A51"/>
    <w:rsid w:val="005B1EF5"/>
    <w:rsid w:val="005B469D"/>
    <w:rsid w:val="005B4EBE"/>
    <w:rsid w:val="005B595E"/>
    <w:rsid w:val="005B60E8"/>
    <w:rsid w:val="005B6F7B"/>
    <w:rsid w:val="005C27E4"/>
    <w:rsid w:val="005C2BD0"/>
    <w:rsid w:val="005C51A1"/>
    <w:rsid w:val="005C6ED1"/>
    <w:rsid w:val="005D03F5"/>
    <w:rsid w:val="005D0C4F"/>
    <w:rsid w:val="005D3637"/>
    <w:rsid w:val="005D4A09"/>
    <w:rsid w:val="005D5257"/>
    <w:rsid w:val="005D711D"/>
    <w:rsid w:val="005E05CB"/>
    <w:rsid w:val="005E09F7"/>
    <w:rsid w:val="005E72CF"/>
    <w:rsid w:val="005E7E09"/>
    <w:rsid w:val="005F0F9C"/>
    <w:rsid w:val="005F1631"/>
    <w:rsid w:val="005F25C9"/>
    <w:rsid w:val="005F566E"/>
    <w:rsid w:val="005F5DEA"/>
    <w:rsid w:val="005F5F54"/>
    <w:rsid w:val="00600325"/>
    <w:rsid w:val="0060071E"/>
    <w:rsid w:val="00600BDC"/>
    <w:rsid w:val="00603700"/>
    <w:rsid w:val="006039BF"/>
    <w:rsid w:val="006069F4"/>
    <w:rsid w:val="00607198"/>
    <w:rsid w:val="00607523"/>
    <w:rsid w:val="00610DC1"/>
    <w:rsid w:val="0061243E"/>
    <w:rsid w:val="00613747"/>
    <w:rsid w:val="00614BFB"/>
    <w:rsid w:val="00614EA0"/>
    <w:rsid w:val="00616D12"/>
    <w:rsid w:val="00617306"/>
    <w:rsid w:val="00617809"/>
    <w:rsid w:val="00622029"/>
    <w:rsid w:val="00622499"/>
    <w:rsid w:val="0062250C"/>
    <w:rsid w:val="0062319F"/>
    <w:rsid w:val="0062335F"/>
    <w:rsid w:val="00624804"/>
    <w:rsid w:val="006262C7"/>
    <w:rsid w:val="00626464"/>
    <w:rsid w:val="00626CBF"/>
    <w:rsid w:val="006301C0"/>
    <w:rsid w:val="00630CEF"/>
    <w:rsid w:val="00630DAF"/>
    <w:rsid w:val="00632D28"/>
    <w:rsid w:val="0063698E"/>
    <w:rsid w:val="00640F85"/>
    <w:rsid w:val="0064115E"/>
    <w:rsid w:val="00641C1C"/>
    <w:rsid w:val="0064207A"/>
    <w:rsid w:val="00646A34"/>
    <w:rsid w:val="0065137D"/>
    <w:rsid w:val="00660E19"/>
    <w:rsid w:val="006614D1"/>
    <w:rsid w:val="00661F55"/>
    <w:rsid w:val="006628B6"/>
    <w:rsid w:val="00666C5A"/>
    <w:rsid w:val="00672CAA"/>
    <w:rsid w:val="006732D6"/>
    <w:rsid w:val="006744FB"/>
    <w:rsid w:val="006800FB"/>
    <w:rsid w:val="00681F43"/>
    <w:rsid w:val="0068327F"/>
    <w:rsid w:val="006833D5"/>
    <w:rsid w:val="00690F97"/>
    <w:rsid w:val="00692000"/>
    <w:rsid w:val="00692239"/>
    <w:rsid w:val="006968EE"/>
    <w:rsid w:val="00697B62"/>
    <w:rsid w:val="00697BB3"/>
    <w:rsid w:val="006A0679"/>
    <w:rsid w:val="006A18ED"/>
    <w:rsid w:val="006A22A0"/>
    <w:rsid w:val="006A3314"/>
    <w:rsid w:val="006A43D4"/>
    <w:rsid w:val="006B165C"/>
    <w:rsid w:val="006B2D9E"/>
    <w:rsid w:val="006B3E38"/>
    <w:rsid w:val="006B7E17"/>
    <w:rsid w:val="006C06F2"/>
    <w:rsid w:val="006C3144"/>
    <w:rsid w:val="006C35D5"/>
    <w:rsid w:val="006D0AFE"/>
    <w:rsid w:val="006D17A9"/>
    <w:rsid w:val="006D30A6"/>
    <w:rsid w:val="006D4357"/>
    <w:rsid w:val="006D5A98"/>
    <w:rsid w:val="006D5FCA"/>
    <w:rsid w:val="006D62BE"/>
    <w:rsid w:val="006E2C10"/>
    <w:rsid w:val="006E3DD1"/>
    <w:rsid w:val="006F0D79"/>
    <w:rsid w:val="006F13E8"/>
    <w:rsid w:val="006F14D6"/>
    <w:rsid w:val="006F281C"/>
    <w:rsid w:val="006F2BEC"/>
    <w:rsid w:val="006F3280"/>
    <w:rsid w:val="00703270"/>
    <w:rsid w:val="0070500B"/>
    <w:rsid w:val="007050CF"/>
    <w:rsid w:val="00706A21"/>
    <w:rsid w:val="0071099A"/>
    <w:rsid w:val="00714B37"/>
    <w:rsid w:val="00721269"/>
    <w:rsid w:val="0072244C"/>
    <w:rsid w:val="007245DA"/>
    <w:rsid w:val="0072547C"/>
    <w:rsid w:val="007310CE"/>
    <w:rsid w:val="007338B1"/>
    <w:rsid w:val="00734DB3"/>
    <w:rsid w:val="00741C1D"/>
    <w:rsid w:val="00742032"/>
    <w:rsid w:val="0074337C"/>
    <w:rsid w:val="00743A43"/>
    <w:rsid w:val="00743A55"/>
    <w:rsid w:val="00743F4E"/>
    <w:rsid w:val="007528BE"/>
    <w:rsid w:val="0075295B"/>
    <w:rsid w:val="0076023A"/>
    <w:rsid w:val="0076207C"/>
    <w:rsid w:val="00766707"/>
    <w:rsid w:val="007667E9"/>
    <w:rsid w:val="007668FC"/>
    <w:rsid w:val="0076734F"/>
    <w:rsid w:val="00767847"/>
    <w:rsid w:val="007715FD"/>
    <w:rsid w:val="0077390D"/>
    <w:rsid w:val="0077393F"/>
    <w:rsid w:val="00776E84"/>
    <w:rsid w:val="00780175"/>
    <w:rsid w:val="00782488"/>
    <w:rsid w:val="0078386D"/>
    <w:rsid w:val="0078515A"/>
    <w:rsid w:val="00787FBE"/>
    <w:rsid w:val="007907AB"/>
    <w:rsid w:val="00793A02"/>
    <w:rsid w:val="007A1BE5"/>
    <w:rsid w:val="007B00B5"/>
    <w:rsid w:val="007B13BE"/>
    <w:rsid w:val="007B21C3"/>
    <w:rsid w:val="007B3477"/>
    <w:rsid w:val="007B536C"/>
    <w:rsid w:val="007B56B8"/>
    <w:rsid w:val="007B646E"/>
    <w:rsid w:val="007C4CDB"/>
    <w:rsid w:val="007C4FE3"/>
    <w:rsid w:val="007C7D64"/>
    <w:rsid w:val="007D0B4E"/>
    <w:rsid w:val="007D19D5"/>
    <w:rsid w:val="007D2EF1"/>
    <w:rsid w:val="007D42F7"/>
    <w:rsid w:val="007D469C"/>
    <w:rsid w:val="007D4BCD"/>
    <w:rsid w:val="007D5ECB"/>
    <w:rsid w:val="007D6591"/>
    <w:rsid w:val="007D7DAB"/>
    <w:rsid w:val="007E4AB2"/>
    <w:rsid w:val="007E4CEB"/>
    <w:rsid w:val="007E5D14"/>
    <w:rsid w:val="007F1943"/>
    <w:rsid w:val="007F1CAF"/>
    <w:rsid w:val="007F1CF8"/>
    <w:rsid w:val="007F2C49"/>
    <w:rsid w:val="007F39D6"/>
    <w:rsid w:val="007F4CB9"/>
    <w:rsid w:val="007F62B2"/>
    <w:rsid w:val="007F6C1D"/>
    <w:rsid w:val="007F73DE"/>
    <w:rsid w:val="00800B68"/>
    <w:rsid w:val="00804232"/>
    <w:rsid w:val="008049B0"/>
    <w:rsid w:val="00805FDA"/>
    <w:rsid w:val="00810911"/>
    <w:rsid w:val="00810A16"/>
    <w:rsid w:val="00813FC6"/>
    <w:rsid w:val="00815BCA"/>
    <w:rsid w:val="00815D4F"/>
    <w:rsid w:val="0081615D"/>
    <w:rsid w:val="00816B06"/>
    <w:rsid w:val="00820B82"/>
    <w:rsid w:val="0082247A"/>
    <w:rsid w:val="00822D77"/>
    <w:rsid w:val="008234E0"/>
    <w:rsid w:val="00824BF9"/>
    <w:rsid w:val="008263DE"/>
    <w:rsid w:val="00826477"/>
    <w:rsid w:val="00827BD9"/>
    <w:rsid w:val="00830760"/>
    <w:rsid w:val="00831352"/>
    <w:rsid w:val="0083214B"/>
    <w:rsid w:val="008327D5"/>
    <w:rsid w:val="00835F20"/>
    <w:rsid w:val="008367F8"/>
    <w:rsid w:val="00837063"/>
    <w:rsid w:val="00840214"/>
    <w:rsid w:val="00841680"/>
    <w:rsid w:val="0084352C"/>
    <w:rsid w:val="0084401A"/>
    <w:rsid w:val="008451ED"/>
    <w:rsid w:val="00845329"/>
    <w:rsid w:val="0085749E"/>
    <w:rsid w:val="00860C69"/>
    <w:rsid w:val="00860D13"/>
    <w:rsid w:val="00861E9B"/>
    <w:rsid w:val="008623E0"/>
    <w:rsid w:val="008638E0"/>
    <w:rsid w:val="00863942"/>
    <w:rsid w:val="00865D64"/>
    <w:rsid w:val="0087020A"/>
    <w:rsid w:val="00871588"/>
    <w:rsid w:val="00871969"/>
    <w:rsid w:val="00872788"/>
    <w:rsid w:val="008728D1"/>
    <w:rsid w:val="0087339D"/>
    <w:rsid w:val="00874A96"/>
    <w:rsid w:val="00880D0E"/>
    <w:rsid w:val="00881450"/>
    <w:rsid w:val="00881EF1"/>
    <w:rsid w:val="008825D8"/>
    <w:rsid w:val="0088478E"/>
    <w:rsid w:val="00884E18"/>
    <w:rsid w:val="00885DB8"/>
    <w:rsid w:val="0088627A"/>
    <w:rsid w:val="00887E94"/>
    <w:rsid w:val="0089126A"/>
    <w:rsid w:val="008925C7"/>
    <w:rsid w:val="00893456"/>
    <w:rsid w:val="008961F1"/>
    <w:rsid w:val="00896A0E"/>
    <w:rsid w:val="00896B05"/>
    <w:rsid w:val="0089755D"/>
    <w:rsid w:val="008A2BD4"/>
    <w:rsid w:val="008A2CC7"/>
    <w:rsid w:val="008A4F16"/>
    <w:rsid w:val="008A5E5A"/>
    <w:rsid w:val="008A67E8"/>
    <w:rsid w:val="008A75F7"/>
    <w:rsid w:val="008A7787"/>
    <w:rsid w:val="008A7A04"/>
    <w:rsid w:val="008B115D"/>
    <w:rsid w:val="008B17D1"/>
    <w:rsid w:val="008B2686"/>
    <w:rsid w:val="008B3764"/>
    <w:rsid w:val="008B563D"/>
    <w:rsid w:val="008B648C"/>
    <w:rsid w:val="008B6A8B"/>
    <w:rsid w:val="008B6C54"/>
    <w:rsid w:val="008C0672"/>
    <w:rsid w:val="008C0E44"/>
    <w:rsid w:val="008C10C7"/>
    <w:rsid w:val="008C35DC"/>
    <w:rsid w:val="008C4E8D"/>
    <w:rsid w:val="008C5485"/>
    <w:rsid w:val="008C54C1"/>
    <w:rsid w:val="008C7BB0"/>
    <w:rsid w:val="008C7DF8"/>
    <w:rsid w:val="008C7E94"/>
    <w:rsid w:val="008D00F3"/>
    <w:rsid w:val="008D044A"/>
    <w:rsid w:val="008D397A"/>
    <w:rsid w:val="008D4222"/>
    <w:rsid w:val="008D4B37"/>
    <w:rsid w:val="008D63DA"/>
    <w:rsid w:val="008E0BBD"/>
    <w:rsid w:val="008E3FFB"/>
    <w:rsid w:val="008E440E"/>
    <w:rsid w:val="008E56AC"/>
    <w:rsid w:val="008E6D67"/>
    <w:rsid w:val="008F1E5F"/>
    <w:rsid w:val="008F2C95"/>
    <w:rsid w:val="008F5263"/>
    <w:rsid w:val="008F7DFA"/>
    <w:rsid w:val="00900949"/>
    <w:rsid w:val="0090250D"/>
    <w:rsid w:val="00902A2F"/>
    <w:rsid w:val="0090498E"/>
    <w:rsid w:val="00906C24"/>
    <w:rsid w:val="009077AC"/>
    <w:rsid w:val="00907827"/>
    <w:rsid w:val="009107ED"/>
    <w:rsid w:val="00911354"/>
    <w:rsid w:val="00915100"/>
    <w:rsid w:val="00917474"/>
    <w:rsid w:val="0092319F"/>
    <w:rsid w:val="009260C7"/>
    <w:rsid w:val="0093034C"/>
    <w:rsid w:val="00931C92"/>
    <w:rsid w:val="009325BE"/>
    <w:rsid w:val="00932D9D"/>
    <w:rsid w:val="00932EC0"/>
    <w:rsid w:val="009376C6"/>
    <w:rsid w:val="00937A86"/>
    <w:rsid w:val="00940EDC"/>
    <w:rsid w:val="00941378"/>
    <w:rsid w:val="0094208D"/>
    <w:rsid w:val="00943DBE"/>
    <w:rsid w:val="009445B7"/>
    <w:rsid w:val="00944D93"/>
    <w:rsid w:val="00954020"/>
    <w:rsid w:val="00954FEE"/>
    <w:rsid w:val="00957C6C"/>
    <w:rsid w:val="009628E5"/>
    <w:rsid w:val="0096414A"/>
    <w:rsid w:val="009671A2"/>
    <w:rsid w:val="0097126D"/>
    <w:rsid w:val="0097132B"/>
    <w:rsid w:val="00971533"/>
    <w:rsid w:val="009749A5"/>
    <w:rsid w:val="009749F6"/>
    <w:rsid w:val="00977451"/>
    <w:rsid w:val="00981143"/>
    <w:rsid w:val="00981C51"/>
    <w:rsid w:val="00981F90"/>
    <w:rsid w:val="00982869"/>
    <w:rsid w:val="00983EA6"/>
    <w:rsid w:val="00984BFB"/>
    <w:rsid w:val="009868CE"/>
    <w:rsid w:val="009868E3"/>
    <w:rsid w:val="00991CF9"/>
    <w:rsid w:val="00992524"/>
    <w:rsid w:val="00992A17"/>
    <w:rsid w:val="00993234"/>
    <w:rsid w:val="00993ED4"/>
    <w:rsid w:val="009954B7"/>
    <w:rsid w:val="009A2E63"/>
    <w:rsid w:val="009A4CCB"/>
    <w:rsid w:val="009A52C9"/>
    <w:rsid w:val="009A74BC"/>
    <w:rsid w:val="009B03FD"/>
    <w:rsid w:val="009B1AA8"/>
    <w:rsid w:val="009B7045"/>
    <w:rsid w:val="009B730A"/>
    <w:rsid w:val="009B74A9"/>
    <w:rsid w:val="009C04CA"/>
    <w:rsid w:val="009C064E"/>
    <w:rsid w:val="009C154D"/>
    <w:rsid w:val="009C3FCC"/>
    <w:rsid w:val="009C5D6A"/>
    <w:rsid w:val="009C6C92"/>
    <w:rsid w:val="009D16B1"/>
    <w:rsid w:val="009D1CF2"/>
    <w:rsid w:val="009D4696"/>
    <w:rsid w:val="009D623F"/>
    <w:rsid w:val="009E0697"/>
    <w:rsid w:val="009E160B"/>
    <w:rsid w:val="009E1F96"/>
    <w:rsid w:val="009E62AD"/>
    <w:rsid w:val="009E6FB2"/>
    <w:rsid w:val="009F28AF"/>
    <w:rsid w:val="009F565F"/>
    <w:rsid w:val="009F587D"/>
    <w:rsid w:val="009F7B31"/>
    <w:rsid w:val="00A01BC4"/>
    <w:rsid w:val="00A045AF"/>
    <w:rsid w:val="00A04F7C"/>
    <w:rsid w:val="00A052B3"/>
    <w:rsid w:val="00A05342"/>
    <w:rsid w:val="00A06AA8"/>
    <w:rsid w:val="00A07638"/>
    <w:rsid w:val="00A10B8A"/>
    <w:rsid w:val="00A11BCD"/>
    <w:rsid w:val="00A11BCF"/>
    <w:rsid w:val="00A11E27"/>
    <w:rsid w:val="00A12003"/>
    <w:rsid w:val="00A14071"/>
    <w:rsid w:val="00A14592"/>
    <w:rsid w:val="00A14C81"/>
    <w:rsid w:val="00A151AB"/>
    <w:rsid w:val="00A16392"/>
    <w:rsid w:val="00A168CF"/>
    <w:rsid w:val="00A17ADD"/>
    <w:rsid w:val="00A206F3"/>
    <w:rsid w:val="00A21344"/>
    <w:rsid w:val="00A23A33"/>
    <w:rsid w:val="00A2555C"/>
    <w:rsid w:val="00A27ED6"/>
    <w:rsid w:val="00A30F06"/>
    <w:rsid w:val="00A31A2B"/>
    <w:rsid w:val="00A330F5"/>
    <w:rsid w:val="00A339E9"/>
    <w:rsid w:val="00A340B3"/>
    <w:rsid w:val="00A405EB"/>
    <w:rsid w:val="00A41877"/>
    <w:rsid w:val="00A42E25"/>
    <w:rsid w:val="00A4384D"/>
    <w:rsid w:val="00A43D1E"/>
    <w:rsid w:val="00A476EC"/>
    <w:rsid w:val="00A47E36"/>
    <w:rsid w:val="00A5049A"/>
    <w:rsid w:val="00A527B3"/>
    <w:rsid w:val="00A53326"/>
    <w:rsid w:val="00A53EA4"/>
    <w:rsid w:val="00A562D2"/>
    <w:rsid w:val="00A563D4"/>
    <w:rsid w:val="00A56E9F"/>
    <w:rsid w:val="00A61249"/>
    <w:rsid w:val="00A653A0"/>
    <w:rsid w:val="00A65F00"/>
    <w:rsid w:val="00A6724F"/>
    <w:rsid w:val="00A673E2"/>
    <w:rsid w:val="00A7145E"/>
    <w:rsid w:val="00A72653"/>
    <w:rsid w:val="00A73946"/>
    <w:rsid w:val="00A73AD8"/>
    <w:rsid w:val="00A74B59"/>
    <w:rsid w:val="00A76901"/>
    <w:rsid w:val="00A77E03"/>
    <w:rsid w:val="00A806DD"/>
    <w:rsid w:val="00A80C3F"/>
    <w:rsid w:val="00A814D4"/>
    <w:rsid w:val="00A81880"/>
    <w:rsid w:val="00A82B0D"/>
    <w:rsid w:val="00A846F0"/>
    <w:rsid w:val="00A84EAF"/>
    <w:rsid w:val="00A85E8A"/>
    <w:rsid w:val="00A86385"/>
    <w:rsid w:val="00A86BE7"/>
    <w:rsid w:val="00A87B8A"/>
    <w:rsid w:val="00A87F51"/>
    <w:rsid w:val="00A90826"/>
    <w:rsid w:val="00A923AA"/>
    <w:rsid w:val="00A94A94"/>
    <w:rsid w:val="00A95210"/>
    <w:rsid w:val="00A956D4"/>
    <w:rsid w:val="00A96551"/>
    <w:rsid w:val="00A97435"/>
    <w:rsid w:val="00AA3F2B"/>
    <w:rsid w:val="00AA444B"/>
    <w:rsid w:val="00AA5DC2"/>
    <w:rsid w:val="00AA6335"/>
    <w:rsid w:val="00AA6683"/>
    <w:rsid w:val="00AB2B94"/>
    <w:rsid w:val="00AB358C"/>
    <w:rsid w:val="00AB4F10"/>
    <w:rsid w:val="00AB5662"/>
    <w:rsid w:val="00AB6DE0"/>
    <w:rsid w:val="00AC0FAC"/>
    <w:rsid w:val="00AC1158"/>
    <w:rsid w:val="00AC412D"/>
    <w:rsid w:val="00AD0B03"/>
    <w:rsid w:val="00AD0B2E"/>
    <w:rsid w:val="00AD299E"/>
    <w:rsid w:val="00AD57DB"/>
    <w:rsid w:val="00AE053F"/>
    <w:rsid w:val="00AE5F72"/>
    <w:rsid w:val="00AE6D34"/>
    <w:rsid w:val="00AE70C6"/>
    <w:rsid w:val="00AE7349"/>
    <w:rsid w:val="00AF1F6B"/>
    <w:rsid w:val="00AF58A8"/>
    <w:rsid w:val="00AF737C"/>
    <w:rsid w:val="00AF7579"/>
    <w:rsid w:val="00AF76A4"/>
    <w:rsid w:val="00B00750"/>
    <w:rsid w:val="00B11A4D"/>
    <w:rsid w:val="00B1291C"/>
    <w:rsid w:val="00B12DAD"/>
    <w:rsid w:val="00B135E6"/>
    <w:rsid w:val="00B148BA"/>
    <w:rsid w:val="00B21128"/>
    <w:rsid w:val="00B21E7E"/>
    <w:rsid w:val="00B24FC9"/>
    <w:rsid w:val="00B25423"/>
    <w:rsid w:val="00B25F77"/>
    <w:rsid w:val="00B26A4B"/>
    <w:rsid w:val="00B27C2C"/>
    <w:rsid w:val="00B3243F"/>
    <w:rsid w:val="00B33991"/>
    <w:rsid w:val="00B41DD2"/>
    <w:rsid w:val="00B42A89"/>
    <w:rsid w:val="00B43CBE"/>
    <w:rsid w:val="00B4564F"/>
    <w:rsid w:val="00B52723"/>
    <w:rsid w:val="00B55F11"/>
    <w:rsid w:val="00B55F12"/>
    <w:rsid w:val="00B60A71"/>
    <w:rsid w:val="00B63465"/>
    <w:rsid w:val="00B6373C"/>
    <w:rsid w:val="00B64DDE"/>
    <w:rsid w:val="00B65DC3"/>
    <w:rsid w:val="00B66044"/>
    <w:rsid w:val="00B661B1"/>
    <w:rsid w:val="00B664FA"/>
    <w:rsid w:val="00B7040F"/>
    <w:rsid w:val="00B70475"/>
    <w:rsid w:val="00B7388C"/>
    <w:rsid w:val="00B749A7"/>
    <w:rsid w:val="00B74FDD"/>
    <w:rsid w:val="00B76DCA"/>
    <w:rsid w:val="00B77459"/>
    <w:rsid w:val="00B77A51"/>
    <w:rsid w:val="00B8062E"/>
    <w:rsid w:val="00B806E5"/>
    <w:rsid w:val="00B828CF"/>
    <w:rsid w:val="00B8367D"/>
    <w:rsid w:val="00B85744"/>
    <w:rsid w:val="00B85755"/>
    <w:rsid w:val="00B86A7D"/>
    <w:rsid w:val="00B91B1B"/>
    <w:rsid w:val="00B91C76"/>
    <w:rsid w:val="00B91CB1"/>
    <w:rsid w:val="00B92F81"/>
    <w:rsid w:val="00B93ACA"/>
    <w:rsid w:val="00B97A56"/>
    <w:rsid w:val="00BA552A"/>
    <w:rsid w:val="00BA7044"/>
    <w:rsid w:val="00BB008B"/>
    <w:rsid w:val="00BB12CD"/>
    <w:rsid w:val="00BB1725"/>
    <w:rsid w:val="00BB3586"/>
    <w:rsid w:val="00BB6D14"/>
    <w:rsid w:val="00BB7E92"/>
    <w:rsid w:val="00BB7F1D"/>
    <w:rsid w:val="00BC0414"/>
    <w:rsid w:val="00BC12D9"/>
    <w:rsid w:val="00BC712E"/>
    <w:rsid w:val="00BC7166"/>
    <w:rsid w:val="00BD091D"/>
    <w:rsid w:val="00BD0DC4"/>
    <w:rsid w:val="00BD131D"/>
    <w:rsid w:val="00BD2062"/>
    <w:rsid w:val="00BD2FEA"/>
    <w:rsid w:val="00BE0EC8"/>
    <w:rsid w:val="00BE2F06"/>
    <w:rsid w:val="00BE4E22"/>
    <w:rsid w:val="00BE7ABF"/>
    <w:rsid w:val="00BE7F42"/>
    <w:rsid w:val="00BF0476"/>
    <w:rsid w:val="00BF145F"/>
    <w:rsid w:val="00BF251D"/>
    <w:rsid w:val="00BF260D"/>
    <w:rsid w:val="00BF355F"/>
    <w:rsid w:val="00BF6CE4"/>
    <w:rsid w:val="00C01138"/>
    <w:rsid w:val="00C01503"/>
    <w:rsid w:val="00C01B64"/>
    <w:rsid w:val="00C02A93"/>
    <w:rsid w:val="00C02B8F"/>
    <w:rsid w:val="00C0322C"/>
    <w:rsid w:val="00C03389"/>
    <w:rsid w:val="00C12348"/>
    <w:rsid w:val="00C22304"/>
    <w:rsid w:val="00C225DD"/>
    <w:rsid w:val="00C225E6"/>
    <w:rsid w:val="00C31796"/>
    <w:rsid w:val="00C32068"/>
    <w:rsid w:val="00C36545"/>
    <w:rsid w:val="00C3720A"/>
    <w:rsid w:val="00C373C2"/>
    <w:rsid w:val="00C37CED"/>
    <w:rsid w:val="00C4096D"/>
    <w:rsid w:val="00C41BB3"/>
    <w:rsid w:val="00C437BB"/>
    <w:rsid w:val="00C45B5D"/>
    <w:rsid w:val="00C4745D"/>
    <w:rsid w:val="00C52334"/>
    <w:rsid w:val="00C5314F"/>
    <w:rsid w:val="00C55385"/>
    <w:rsid w:val="00C55426"/>
    <w:rsid w:val="00C5648D"/>
    <w:rsid w:val="00C56B0A"/>
    <w:rsid w:val="00C6095E"/>
    <w:rsid w:val="00C6279E"/>
    <w:rsid w:val="00C62E28"/>
    <w:rsid w:val="00C63453"/>
    <w:rsid w:val="00C64566"/>
    <w:rsid w:val="00C65D26"/>
    <w:rsid w:val="00C66461"/>
    <w:rsid w:val="00C67993"/>
    <w:rsid w:val="00C70282"/>
    <w:rsid w:val="00C718D3"/>
    <w:rsid w:val="00C71C1E"/>
    <w:rsid w:val="00C725AB"/>
    <w:rsid w:val="00C73826"/>
    <w:rsid w:val="00C76585"/>
    <w:rsid w:val="00C80EF8"/>
    <w:rsid w:val="00C81B9B"/>
    <w:rsid w:val="00C83FAC"/>
    <w:rsid w:val="00C84848"/>
    <w:rsid w:val="00C84A5D"/>
    <w:rsid w:val="00C87FB9"/>
    <w:rsid w:val="00C91C54"/>
    <w:rsid w:val="00C93138"/>
    <w:rsid w:val="00C93650"/>
    <w:rsid w:val="00C93963"/>
    <w:rsid w:val="00C94946"/>
    <w:rsid w:val="00CA0B19"/>
    <w:rsid w:val="00CA10E9"/>
    <w:rsid w:val="00CA2068"/>
    <w:rsid w:val="00CA2E26"/>
    <w:rsid w:val="00CA6AF8"/>
    <w:rsid w:val="00CB11F1"/>
    <w:rsid w:val="00CB195E"/>
    <w:rsid w:val="00CB1C8F"/>
    <w:rsid w:val="00CB1D54"/>
    <w:rsid w:val="00CB269D"/>
    <w:rsid w:val="00CB4C6D"/>
    <w:rsid w:val="00CB5BD8"/>
    <w:rsid w:val="00CB6C9B"/>
    <w:rsid w:val="00CB742F"/>
    <w:rsid w:val="00CC0027"/>
    <w:rsid w:val="00CC14CE"/>
    <w:rsid w:val="00CC227A"/>
    <w:rsid w:val="00CC2EA5"/>
    <w:rsid w:val="00CC4C28"/>
    <w:rsid w:val="00CC5A8A"/>
    <w:rsid w:val="00CD23A7"/>
    <w:rsid w:val="00CD4476"/>
    <w:rsid w:val="00CD48C0"/>
    <w:rsid w:val="00CD4FDB"/>
    <w:rsid w:val="00CD6689"/>
    <w:rsid w:val="00CE2DF0"/>
    <w:rsid w:val="00CE2E30"/>
    <w:rsid w:val="00CE362A"/>
    <w:rsid w:val="00CE3994"/>
    <w:rsid w:val="00CE3D66"/>
    <w:rsid w:val="00CE3F85"/>
    <w:rsid w:val="00CE4393"/>
    <w:rsid w:val="00CE4524"/>
    <w:rsid w:val="00CE454C"/>
    <w:rsid w:val="00CE5388"/>
    <w:rsid w:val="00CE6A8C"/>
    <w:rsid w:val="00CE6AD9"/>
    <w:rsid w:val="00CE7338"/>
    <w:rsid w:val="00CF5D07"/>
    <w:rsid w:val="00D009AD"/>
    <w:rsid w:val="00D06A91"/>
    <w:rsid w:val="00D10F5B"/>
    <w:rsid w:val="00D11B9B"/>
    <w:rsid w:val="00D1348F"/>
    <w:rsid w:val="00D141B1"/>
    <w:rsid w:val="00D143EE"/>
    <w:rsid w:val="00D14ACD"/>
    <w:rsid w:val="00D152D7"/>
    <w:rsid w:val="00D163FD"/>
    <w:rsid w:val="00D16A95"/>
    <w:rsid w:val="00D2082F"/>
    <w:rsid w:val="00D26D0E"/>
    <w:rsid w:val="00D27D26"/>
    <w:rsid w:val="00D30420"/>
    <w:rsid w:val="00D34230"/>
    <w:rsid w:val="00D347D1"/>
    <w:rsid w:val="00D35ECB"/>
    <w:rsid w:val="00D36463"/>
    <w:rsid w:val="00D36A8B"/>
    <w:rsid w:val="00D41902"/>
    <w:rsid w:val="00D430AF"/>
    <w:rsid w:val="00D45D35"/>
    <w:rsid w:val="00D46233"/>
    <w:rsid w:val="00D473C6"/>
    <w:rsid w:val="00D50AB8"/>
    <w:rsid w:val="00D50E44"/>
    <w:rsid w:val="00D51F3A"/>
    <w:rsid w:val="00D54FF6"/>
    <w:rsid w:val="00D5516A"/>
    <w:rsid w:val="00D5785D"/>
    <w:rsid w:val="00D57D57"/>
    <w:rsid w:val="00D63149"/>
    <w:rsid w:val="00D70607"/>
    <w:rsid w:val="00D7247A"/>
    <w:rsid w:val="00D72C71"/>
    <w:rsid w:val="00D74201"/>
    <w:rsid w:val="00D7506A"/>
    <w:rsid w:val="00D759AC"/>
    <w:rsid w:val="00D75C2C"/>
    <w:rsid w:val="00D8163D"/>
    <w:rsid w:val="00D81F9D"/>
    <w:rsid w:val="00D82B29"/>
    <w:rsid w:val="00D84CAE"/>
    <w:rsid w:val="00D850CE"/>
    <w:rsid w:val="00D85536"/>
    <w:rsid w:val="00D8745D"/>
    <w:rsid w:val="00D9085D"/>
    <w:rsid w:val="00D91009"/>
    <w:rsid w:val="00D910B0"/>
    <w:rsid w:val="00D93809"/>
    <w:rsid w:val="00D93B22"/>
    <w:rsid w:val="00D93CF7"/>
    <w:rsid w:val="00D9694E"/>
    <w:rsid w:val="00D96C98"/>
    <w:rsid w:val="00DA204D"/>
    <w:rsid w:val="00DA4548"/>
    <w:rsid w:val="00DA5377"/>
    <w:rsid w:val="00DA622F"/>
    <w:rsid w:val="00DA7116"/>
    <w:rsid w:val="00DB272D"/>
    <w:rsid w:val="00DB2B51"/>
    <w:rsid w:val="00DB3853"/>
    <w:rsid w:val="00DB3C0C"/>
    <w:rsid w:val="00DB57F9"/>
    <w:rsid w:val="00DC0999"/>
    <w:rsid w:val="00DC15EA"/>
    <w:rsid w:val="00DC2C36"/>
    <w:rsid w:val="00DC71EE"/>
    <w:rsid w:val="00DD0AA4"/>
    <w:rsid w:val="00DD10BD"/>
    <w:rsid w:val="00DD220E"/>
    <w:rsid w:val="00DD223F"/>
    <w:rsid w:val="00DD22AB"/>
    <w:rsid w:val="00DD3028"/>
    <w:rsid w:val="00DD3552"/>
    <w:rsid w:val="00DD3B68"/>
    <w:rsid w:val="00DD6DBF"/>
    <w:rsid w:val="00DD79FB"/>
    <w:rsid w:val="00DE13FF"/>
    <w:rsid w:val="00DE582E"/>
    <w:rsid w:val="00DE596C"/>
    <w:rsid w:val="00DE6D36"/>
    <w:rsid w:val="00DF19BB"/>
    <w:rsid w:val="00DF45D1"/>
    <w:rsid w:val="00DF5A06"/>
    <w:rsid w:val="00DF7AE0"/>
    <w:rsid w:val="00E00415"/>
    <w:rsid w:val="00E0122A"/>
    <w:rsid w:val="00E02C9C"/>
    <w:rsid w:val="00E06224"/>
    <w:rsid w:val="00E11144"/>
    <w:rsid w:val="00E12FC7"/>
    <w:rsid w:val="00E141B5"/>
    <w:rsid w:val="00E1515A"/>
    <w:rsid w:val="00E1790E"/>
    <w:rsid w:val="00E17A4B"/>
    <w:rsid w:val="00E20694"/>
    <w:rsid w:val="00E249EF"/>
    <w:rsid w:val="00E24B42"/>
    <w:rsid w:val="00E24F86"/>
    <w:rsid w:val="00E25A16"/>
    <w:rsid w:val="00E26AE8"/>
    <w:rsid w:val="00E32506"/>
    <w:rsid w:val="00E32DBF"/>
    <w:rsid w:val="00E330E6"/>
    <w:rsid w:val="00E330F7"/>
    <w:rsid w:val="00E3530E"/>
    <w:rsid w:val="00E36240"/>
    <w:rsid w:val="00E404FF"/>
    <w:rsid w:val="00E41886"/>
    <w:rsid w:val="00E44844"/>
    <w:rsid w:val="00E45BCE"/>
    <w:rsid w:val="00E462D2"/>
    <w:rsid w:val="00E477CD"/>
    <w:rsid w:val="00E50FFE"/>
    <w:rsid w:val="00E53003"/>
    <w:rsid w:val="00E53952"/>
    <w:rsid w:val="00E5569A"/>
    <w:rsid w:val="00E55946"/>
    <w:rsid w:val="00E56A28"/>
    <w:rsid w:val="00E65E44"/>
    <w:rsid w:val="00E66088"/>
    <w:rsid w:val="00E672D2"/>
    <w:rsid w:val="00E703C7"/>
    <w:rsid w:val="00E71118"/>
    <w:rsid w:val="00E73633"/>
    <w:rsid w:val="00E737FB"/>
    <w:rsid w:val="00E75C67"/>
    <w:rsid w:val="00E75CC1"/>
    <w:rsid w:val="00E765BE"/>
    <w:rsid w:val="00E806C2"/>
    <w:rsid w:val="00E81C77"/>
    <w:rsid w:val="00E844C4"/>
    <w:rsid w:val="00E855C7"/>
    <w:rsid w:val="00E858C8"/>
    <w:rsid w:val="00E85A2B"/>
    <w:rsid w:val="00E85BD8"/>
    <w:rsid w:val="00E865C5"/>
    <w:rsid w:val="00E8726C"/>
    <w:rsid w:val="00E9073F"/>
    <w:rsid w:val="00E92B4C"/>
    <w:rsid w:val="00E94087"/>
    <w:rsid w:val="00E941EA"/>
    <w:rsid w:val="00E96D04"/>
    <w:rsid w:val="00E975FA"/>
    <w:rsid w:val="00EA18A5"/>
    <w:rsid w:val="00EA1C97"/>
    <w:rsid w:val="00EA2865"/>
    <w:rsid w:val="00EA36AD"/>
    <w:rsid w:val="00EA56F0"/>
    <w:rsid w:val="00EA78A0"/>
    <w:rsid w:val="00EA7C12"/>
    <w:rsid w:val="00EB1CAA"/>
    <w:rsid w:val="00EB1CAE"/>
    <w:rsid w:val="00EB4E37"/>
    <w:rsid w:val="00EB6C04"/>
    <w:rsid w:val="00EB7380"/>
    <w:rsid w:val="00EB7C7C"/>
    <w:rsid w:val="00EB7D77"/>
    <w:rsid w:val="00EC09A1"/>
    <w:rsid w:val="00EC3ADA"/>
    <w:rsid w:val="00EC3CC4"/>
    <w:rsid w:val="00EC6470"/>
    <w:rsid w:val="00ED0333"/>
    <w:rsid w:val="00ED07A6"/>
    <w:rsid w:val="00ED2E32"/>
    <w:rsid w:val="00ED36A0"/>
    <w:rsid w:val="00ED5E15"/>
    <w:rsid w:val="00ED7632"/>
    <w:rsid w:val="00EE1BD8"/>
    <w:rsid w:val="00EE24C8"/>
    <w:rsid w:val="00EE2921"/>
    <w:rsid w:val="00EE3EC1"/>
    <w:rsid w:val="00EE513C"/>
    <w:rsid w:val="00EE69C6"/>
    <w:rsid w:val="00EE7A60"/>
    <w:rsid w:val="00EF047A"/>
    <w:rsid w:val="00EF1143"/>
    <w:rsid w:val="00EF4B02"/>
    <w:rsid w:val="00F0097C"/>
    <w:rsid w:val="00F017B5"/>
    <w:rsid w:val="00F04E4F"/>
    <w:rsid w:val="00F06E18"/>
    <w:rsid w:val="00F06EF5"/>
    <w:rsid w:val="00F12387"/>
    <w:rsid w:val="00F1407A"/>
    <w:rsid w:val="00F14306"/>
    <w:rsid w:val="00F14324"/>
    <w:rsid w:val="00F157FE"/>
    <w:rsid w:val="00F17677"/>
    <w:rsid w:val="00F17974"/>
    <w:rsid w:val="00F20B82"/>
    <w:rsid w:val="00F220FE"/>
    <w:rsid w:val="00F25397"/>
    <w:rsid w:val="00F3339E"/>
    <w:rsid w:val="00F353B3"/>
    <w:rsid w:val="00F35B50"/>
    <w:rsid w:val="00F36EBD"/>
    <w:rsid w:val="00F417E1"/>
    <w:rsid w:val="00F506AE"/>
    <w:rsid w:val="00F5140A"/>
    <w:rsid w:val="00F55075"/>
    <w:rsid w:val="00F61C30"/>
    <w:rsid w:val="00F61C9E"/>
    <w:rsid w:val="00F6328D"/>
    <w:rsid w:val="00F635D0"/>
    <w:rsid w:val="00F63982"/>
    <w:rsid w:val="00F659B5"/>
    <w:rsid w:val="00F6676C"/>
    <w:rsid w:val="00F66E6C"/>
    <w:rsid w:val="00F67D04"/>
    <w:rsid w:val="00F711AF"/>
    <w:rsid w:val="00F73788"/>
    <w:rsid w:val="00F74CF3"/>
    <w:rsid w:val="00F75A99"/>
    <w:rsid w:val="00F75D7F"/>
    <w:rsid w:val="00F76407"/>
    <w:rsid w:val="00F76772"/>
    <w:rsid w:val="00F77B6A"/>
    <w:rsid w:val="00F8044D"/>
    <w:rsid w:val="00F83DB8"/>
    <w:rsid w:val="00F84B06"/>
    <w:rsid w:val="00F85974"/>
    <w:rsid w:val="00F87A94"/>
    <w:rsid w:val="00F87C5B"/>
    <w:rsid w:val="00F90375"/>
    <w:rsid w:val="00F90DB1"/>
    <w:rsid w:val="00F9130C"/>
    <w:rsid w:val="00F928B7"/>
    <w:rsid w:val="00F92FE5"/>
    <w:rsid w:val="00F93F03"/>
    <w:rsid w:val="00F952EB"/>
    <w:rsid w:val="00F95F48"/>
    <w:rsid w:val="00F97BE5"/>
    <w:rsid w:val="00F97BF8"/>
    <w:rsid w:val="00F97C3D"/>
    <w:rsid w:val="00FA1569"/>
    <w:rsid w:val="00FA2E04"/>
    <w:rsid w:val="00FA339D"/>
    <w:rsid w:val="00FB0347"/>
    <w:rsid w:val="00FB0BEE"/>
    <w:rsid w:val="00FB1615"/>
    <w:rsid w:val="00FB7628"/>
    <w:rsid w:val="00FC41E0"/>
    <w:rsid w:val="00FC536B"/>
    <w:rsid w:val="00FD0072"/>
    <w:rsid w:val="00FD25E4"/>
    <w:rsid w:val="00FD3DFE"/>
    <w:rsid w:val="00FD47B6"/>
    <w:rsid w:val="00FD5A39"/>
    <w:rsid w:val="00FE05B3"/>
    <w:rsid w:val="00FE0AE0"/>
    <w:rsid w:val="00FE0F2B"/>
    <w:rsid w:val="00FE137B"/>
    <w:rsid w:val="00FE3BEE"/>
    <w:rsid w:val="00FE408C"/>
    <w:rsid w:val="00FE4E75"/>
    <w:rsid w:val="00FF0D8A"/>
    <w:rsid w:val="00FF14EB"/>
    <w:rsid w:val="00FF2E07"/>
    <w:rsid w:val="00FF326F"/>
    <w:rsid w:val="00FF52E9"/>
    <w:rsid w:val="00FF7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28FF6"/>
  <w15:docId w15:val="{BF3CF906-51EB-4A86-8C16-EF0C0439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78E"/>
    <w:rPr>
      <w:rFonts w:ascii="Times New Roman" w:eastAsia="Times New Roman" w:hAnsi="Times New Roman" w:cs="Times New Roman"/>
      <w:sz w:val="24"/>
    </w:rPr>
  </w:style>
  <w:style w:type="paragraph" w:styleId="Heading1">
    <w:name w:val="heading 1"/>
    <w:basedOn w:val="Normal"/>
    <w:link w:val="Heading1Char"/>
    <w:uiPriority w:val="9"/>
    <w:qFormat/>
    <w:pPr>
      <w:spacing w:before="89"/>
      <w:ind w:left="117"/>
      <w:outlineLvl w:val="0"/>
    </w:pPr>
    <w:rPr>
      <w:rFonts w:ascii="Arial" w:eastAsia="Arial" w:hAnsi="Arial" w:cs="Arial"/>
      <w:b/>
      <w:bCs/>
      <w:szCs w:val="24"/>
    </w:rPr>
  </w:style>
  <w:style w:type="paragraph" w:styleId="Heading2">
    <w:name w:val="heading 2"/>
    <w:basedOn w:val="Normal"/>
    <w:link w:val="Heading2Char"/>
    <w:uiPriority w:val="9"/>
    <w:unhideWhenUsed/>
    <w:qFormat/>
    <w:pPr>
      <w:ind w:left="117"/>
      <w:outlineLvl w:val="1"/>
    </w:pPr>
    <w:rPr>
      <w:rFonts w:ascii="Arial" w:eastAsia="Arial" w:hAnsi="Arial" w:cs="Arial"/>
      <w:b/>
      <w:bCs/>
      <w:sz w:val="20"/>
      <w:szCs w:val="20"/>
    </w:rPr>
  </w:style>
  <w:style w:type="paragraph" w:styleId="Heading3">
    <w:name w:val="heading 3"/>
    <w:basedOn w:val="Normal"/>
    <w:next w:val="Normal"/>
    <w:link w:val="Heading3Char"/>
    <w:uiPriority w:val="9"/>
    <w:semiHidden/>
    <w:unhideWhenUsed/>
    <w:qFormat/>
    <w:rsid w:val="00B55F11"/>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9"/>
      <w:ind w:left="117"/>
    </w:pPr>
    <w:rPr>
      <w:rFonts w:ascii="Arial" w:eastAsia="Arial" w:hAnsi="Arial" w:cs="Arial"/>
      <w:b/>
      <w:bCs/>
      <w:sz w:val="40"/>
      <w:szCs w:val="40"/>
    </w:rPr>
  </w:style>
  <w:style w:type="paragraph" w:styleId="ListParagraph">
    <w:name w:val="List Paragraph"/>
    <w:basedOn w:val="Normal"/>
    <w:uiPriority w:val="1"/>
    <w:qFormat/>
    <w:pPr>
      <w:spacing w:before="168"/>
      <w:ind w:left="615" w:hanging="1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FBA"/>
    <w:pPr>
      <w:tabs>
        <w:tab w:val="center" w:pos="4680"/>
        <w:tab w:val="right" w:pos="9360"/>
      </w:tabs>
    </w:pPr>
  </w:style>
  <w:style w:type="character" w:customStyle="1" w:styleId="HeaderChar">
    <w:name w:val="Header Char"/>
    <w:basedOn w:val="DefaultParagraphFont"/>
    <w:link w:val="Header"/>
    <w:uiPriority w:val="99"/>
    <w:rsid w:val="00020FBA"/>
    <w:rPr>
      <w:rFonts w:ascii="Times New Roman" w:eastAsia="Times New Roman" w:hAnsi="Times New Roman" w:cs="Times New Roman"/>
      <w:sz w:val="24"/>
    </w:rPr>
  </w:style>
  <w:style w:type="paragraph" w:styleId="Footer">
    <w:name w:val="footer"/>
    <w:basedOn w:val="Normal"/>
    <w:link w:val="FooterChar"/>
    <w:uiPriority w:val="99"/>
    <w:unhideWhenUsed/>
    <w:rsid w:val="00020FBA"/>
    <w:pPr>
      <w:tabs>
        <w:tab w:val="center" w:pos="4680"/>
        <w:tab w:val="right" w:pos="9360"/>
      </w:tabs>
    </w:pPr>
  </w:style>
  <w:style w:type="character" w:customStyle="1" w:styleId="FooterChar">
    <w:name w:val="Footer Char"/>
    <w:basedOn w:val="DefaultParagraphFont"/>
    <w:link w:val="Footer"/>
    <w:uiPriority w:val="99"/>
    <w:rsid w:val="00020FBA"/>
    <w:rPr>
      <w:rFonts w:ascii="Times New Roman" w:eastAsia="Times New Roman" w:hAnsi="Times New Roman" w:cs="Times New Roman"/>
      <w:sz w:val="24"/>
    </w:rPr>
  </w:style>
  <w:style w:type="character" w:customStyle="1" w:styleId="BodyTextChar">
    <w:name w:val="Body Text Char"/>
    <w:basedOn w:val="DefaultParagraphFont"/>
    <w:link w:val="BodyText"/>
    <w:uiPriority w:val="1"/>
    <w:rsid w:val="00E94087"/>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85749E"/>
    <w:pPr>
      <w:spacing w:after="200"/>
    </w:pPr>
    <w:rPr>
      <w:i/>
      <w:iCs/>
      <w:color w:val="1F497D" w:themeColor="text2"/>
      <w:sz w:val="18"/>
      <w:szCs w:val="18"/>
    </w:rPr>
  </w:style>
  <w:style w:type="character" w:customStyle="1" w:styleId="Heading1Char">
    <w:name w:val="Heading 1 Char"/>
    <w:basedOn w:val="DefaultParagraphFont"/>
    <w:link w:val="Heading1"/>
    <w:uiPriority w:val="9"/>
    <w:rsid w:val="00893456"/>
    <w:rPr>
      <w:rFonts w:ascii="Arial" w:eastAsia="Arial" w:hAnsi="Arial" w:cs="Arial"/>
      <w:b/>
      <w:bCs/>
      <w:sz w:val="24"/>
      <w:szCs w:val="24"/>
    </w:rPr>
  </w:style>
  <w:style w:type="character" w:customStyle="1" w:styleId="Heading2Char">
    <w:name w:val="Heading 2 Char"/>
    <w:basedOn w:val="DefaultParagraphFont"/>
    <w:link w:val="Heading2"/>
    <w:uiPriority w:val="9"/>
    <w:rsid w:val="00893456"/>
    <w:rPr>
      <w:rFonts w:ascii="Arial" w:eastAsia="Arial" w:hAnsi="Arial" w:cs="Arial"/>
      <w:b/>
      <w:bCs/>
      <w:sz w:val="20"/>
      <w:szCs w:val="20"/>
    </w:rPr>
  </w:style>
  <w:style w:type="character" w:styleId="CommentReference">
    <w:name w:val="annotation reference"/>
    <w:basedOn w:val="DefaultParagraphFont"/>
    <w:uiPriority w:val="99"/>
    <w:semiHidden/>
    <w:unhideWhenUsed/>
    <w:rsid w:val="00007995"/>
    <w:rPr>
      <w:sz w:val="16"/>
      <w:szCs w:val="16"/>
    </w:rPr>
  </w:style>
  <w:style w:type="paragraph" w:styleId="CommentText">
    <w:name w:val="annotation text"/>
    <w:basedOn w:val="Normal"/>
    <w:link w:val="CommentTextChar"/>
    <w:uiPriority w:val="99"/>
    <w:unhideWhenUsed/>
    <w:rsid w:val="00007995"/>
    <w:rPr>
      <w:sz w:val="20"/>
      <w:szCs w:val="20"/>
    </w:rPr>
  </w:style>
  <w:style w:type="character" w:customStyle="1" w:styleId="CommentTextChar">
    <w:name w:val="Comment Text Char"/>
    <w:basedOn w:val="DefaultParagraphFont"/>
    <w:link w:val="CommentText"/>
    <w:uiPriority w:val="99"/>
    <w:rsid w:val="0000799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50FA2"/>
    <w:rPr>
      <w:b/>
      <w:bCs/>
    </w:rPr>
  </w:style>
  <w:style w:type="character" w:customStyle="1" w:styleId="CommentSubjectChar">
    <w:name w:val="Comment Subject Char"/>
    <w:basedOn w:val="CommentTextChar"/>
    <w:link w:val="CommentSubject"/>
    <w:uiPriority w:val="99"/>
    <w:semiHidden/>
    <w:rsid w:val="00450FA2"/>
    <w:rPr>
      <w:rFonts w:ascii="Times New Roman" w:eastAsia="Times New Roman" w:hAnsi="Times New Roman" w:cs="Times New Roman"/>
      <w:b/>
      <w:bCs/>
      <w:sz w:val="20"/>
      <w:szCs w:val="20"/>
    </w:rPr>
  </w:style>
  <w:style w:type="paragraph" w:styleId="Revision">
    <w:name w:val="Revision"/>
    <w:hidden/>
    <w:uiPriority w:val="99"/>
    <w:semiHidden/>
    <w:rsid w:val="00FD3DFE"/>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1543CA"/>
    <w:rPr>
      <w:color w:val="808080"/>
    </w:rPr>
  </w:style>
  <w:style w:type="paragraph" w:styleId="Bibliography">
    <w:name w:val="Bibliography"/>
    <w:basedOn w:val="Normal"/>
    <w:next w:val="Normal"/>
    <w:uiPriority w:val="37"/>
    <w:unhideWhenUsed/>
    <w:rsid w:val="00F97C3D"/>
    <w:pPr>
      <w:spacing w:line="480" w:lineRule="auto"/>
      <w:ind w:left="720" w:hanging="720"/>
    </w:pPr>
  </w:style>
  <w:style w:type="character" w:customStyle="1" w:styleId="Heading3Char">
    <w:name w:val="Heading 3 Char"/>
    <w:basedOn w:val="DefaultParagraphFont"/>
    <w:link w:val="Heading3"/>
    <w:uiPriority w:val="9"/>
    <w:semiHidden/>
    <w:rsid w:val="00B55F1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31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00.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90.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C4DDF87671A34C8A51C4AC59AB3C2F" ma:contentTypeVersion="13" ma:contentTypeDescription="Create a new document." ma:contentTypeScope="" ma:versionID="cd536004af30bc3dc1704b295f313652">
  <xsd:schema xmlns:xsd="http://www.w3.org/2001/XMLSchema" xmlns:xs="http://www.w3.org/2001/XMLSchema" xmlns:p="http://schemas.microsoft.com/office/2006/metadata/properties" xmlns:ns3="bf3b0be5-2e87-4b43-806f-1eff7cb78559" xmlns:ns4="7194d0c5-b612-4858-b2fc-73fa22fd5ae1" targetNamespace="http://schemas.microsoft.com/office/2006/metadata/properties" ma:root="true" ma:fieldsID="81b8a0a23c88d7d1f9902919da608cd3" ns3:_="" ns4:_="">
    <xsd:import namespace="bf3b0be5-2e87-4b43-806f-1eff7cb78559"/>
    <xsd:import namespace="7194d0c5-b612-4858-b2fc-73fa22fd5ae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3b0be5-2e87-4b43-806f-1eff7cb78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94d0c5-b612-4858-b2fc-73fa22fd5ae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E2A62A-2967-4A32-B8C3-F0BCE19361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3b0be5-2e87-4b43-806f-1eff7cb78559"/>
    <ds:schemaRef ds:uri="7194d0c5-b612-4858-b2fc-73fa22fd5a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554DA6-F872-43BA-B945-225A59F82D2E}">
  <ds:schemaRefs>
    <ds:schemaRef ds:uri="http://schemas.openxmlformats.org/officeDocument/2006/bibliography"/>
  </ds:schemaRefs>
</ds:datastoreItem>
</file>

<file path=customXml/itemProps3.xml><?xml version="1.0" encoding="utf-8"?>
<ds:datastoreItem xmlns:ds="http://schemas.openxmlformats.org/officeDocument/2006/customXml" ds:itemID="{A6179DF2-D953-4A08-B1BC-61088FD30C3B}">
  <ds:schemaRefs>
    <ds:schemaRef ds:uri="http://schemas.microsoft.com/sharepoint/v3/contenttype/forms"/>
  </ds:schemaRefs>
</ds:datastoreItem>
</file>

<file path=customXml/itemProps4.xml><?xml version="1.0" encoding="utf-8"?>
<ds:datastoreItem xmlns:ds="http://schemas.openxmlformats.org/officeDocument/2006/customXml" ds:itemID="{C974575C-937A-4640-884D-81222C48B81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14866</TotalTime>
  <Pages>23</Pages>
  <Words>32980</Words>
  <Characters>187989</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 Chris</dc:creator>
  <cp:lastModifiedBy>Camp, Chris</cp:lastModifiedBy>
  <cp:revision>1</cp:revision>
  <dcterms:created xsi:type="dcterms:W3CDTF">2022-10-07T19:25:00Z</dcterms:created>
  <dcterms:modified xsi:type="dcterms:W3CDTF">2022-12-16T16:42:00Z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TeX</vt:lpwstr>
  </property>
  <property fmtid="{D5CDD505-2E9C-101B-9397-08002B2CF9AE}" pid="4" name="LastSaved">
    <vt:filetime>2022-08-11T00:00:00Z</vt:filetime>
  </property>
  <property fmtid="{D5CDD505-2E9C-101B-9397-08002B2CF9AE}" pid="5" name="PTEX.Fullbanner">
    <vt:lpwstr>This is pdfTeX, Version 3.141592653-2.6-1.40.23 (TeX Live 2021) kpathsea version 6.3.3</vt:lpwstr>
  </property>
  <property fmtid="{D5CDD505-2E9C-101B-9397-08002B2CF9AE}" pid="6" name="Producer">
    <vt:lpwstr>pdfTeX-1.40.23</vt:lpwstr>
  </property>
  <property fmtid="{D5CDD505-2E9C-101B-9397-08002B2CF9AE}" pid="7" name="ZOTERO_PREF_1">
    <vt:lpwstr>&lt;data data-version="3" zotero-version="6.0.18"&gt;&lt;session id="TbHRWR9s"/&gt;&lt;style id="http://www.zotero.org/styles/apa" locale="en-US" hasBibliography="1" bibliographyStyleHasBeenSet="1"/&gt;&lt;prefs&gt;&lt;pref name="fieldType" value="Field"/&gt;&lt;pref name="automaticJourn</vt:lpwstr>
  </property>
  <property fmtid="{D5CDD505-2E9C-101B-9397-08002B2CF9AE}" pid="8" name="ZOTERO_PREF_2">
    <vt:lpwstr>alAbbreviations" value="true"/&gt;&lt;/prefs&gt;&lt;/data&gt;</vt:lpwstr>
  </property>
  <property fmtid="{D5CDD505-2E9C-101B-9397-08002B2CF9AE}" pid="9" name="ContentTypeId">
    <vt:lpwstr>0x01010019C4DDF87671A34C8A51C4AC59AB3C2F</vt:lpwstr>
  </property>
</Properties>
</file>