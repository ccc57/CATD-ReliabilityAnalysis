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28FF7" w14:textId="5E1F3B73" w:rsidR="002461EE" w:rsidRPr="001F45E9" w:rsidRDefault="009445B7" w:rsidP="006833D5">
      <w:pPr>
        <w:pStyle w:val="Title"/>
        <w:spacing w:before="0" w:line="259" w:lineRule="auto"/>
        <w:ind w:left="0"/>
        <w:rPr>
          <w:rFonts w:ascii="Times New Roman" w:hAnsi="Times New Roman" w:cs="Times New Roman"/>
          <w:sz w:val="24"/>
          <w:szCs w:val="24"/>
        </w:rPr>
      </w:pPr>
      <w:r>
        <w:rPr>
          <w:rFonts w:ascii="Times New Roman" w:hAnsi="Times New Roman" w:cs="Times New Roman"/>
          <w:sz w:val="24"/>
          <w:szCs w:val="24"/>
        </w:rPr>
        <w:t>Test-retest reliability of functional connectivity</w:t>
      </w:r>
      <w:r w:rsidR="005664D9" w:rsidRPr="001F45E9">
        <w:rPr>
          <w:rFonts w:ascii="Times New Roman" w:hAnsi="Times New Roman" w:cs="Times New Roman"/>
          <w:sz w:val="24"/>
          <w:szCs w:val="24"/>
        </w:rPr>
        <w:t xml:space="preserve"> in depressed adolescents</w:t>
      </w:r>
    </w:p>
    <w:p w14:paraId="1DD28FF8" w14:textId="387869EA" w:rsidR="002461EE" w:rsidRPr="001F45E9" w:rsidRDefault="005664D9" w:rsidP="006833D5">
      <w:pPr>
        <w:pStyle w:val="Heading1"/>
        <w:spacing w:before="0" w:line="216" w:lineRule="auto"/>
        <w:ind w:left="0"/>
        <w:rPr>
          <w:rFonts w:ascii="Times New Roman" w:hAnsi="Times New Roman" w:cs="Times New Roman"/>
          <w:b w:val="0"/>
        </w:rPr>
      </w:pPr>
      <w:r w:rsidRPr="001F45E9">
        <w:rPr>
          <w:rFonts w:ascii="Times New Roman" w:hAnsi="Times New Roman" w:cs="Times New Roman"/>
          <w:w w:val="95"/>
        </w:rPr>
        <w:t>Chris C. Camp</w:t>
      </w:r>
      <w:r w:rsidRPr="001F45E9">
        <w:rPr>
          <w:rFonts w:ascii="Times New Roman" w:hAnsi="Times New Roman" w:cs="Times New Roman"/>
          <w:b w:val="0"/>
          <w:w w:val="95"/>
          <w:position w:val="9"/>
        </w:rPr>
        <w:t>1</w:t>
      </w:r>
      <w:r w:rsidRPr="001F45E9">
        <w:rPr>
          <w:rFonts w:ascii="Times New Roman" w:hAnsi="Times New Roman" w:cs="Times New Roman"/>
          <w:w w:val="95"/>
        </w:rPr>
        <w:t>, Stephanie Noble</w:t>
      </w:r>
      <w:r w:rsidRPr="001F45E9">
        <w:rPr>
          <w:rFonts w:ascii="Times New Roman" w:hAnsi="Times New Roman" w:cs="Times New Roman"/>
          <w:b w:val="0"/>
          <w:w w:val="95"/>
          <w:position w:val="9"/>
        </w:rPr>
        <w:t>2</w:t>
      </w:r>
      <w:r w:rsidRPr="001F45E9">
        <w:rPr>
          <w:rFonts w:ascii="Times New Roman" w:hAnsi="Times New Roman" w:cs="Times New Roman"/>
          <w:w w:val="95"/>
        </w:rPr>
        <w:t>, Dustin Scheinost</w:t>
      </w:r>
      <w:r w:rsidRPr="001F45E9">
        <w:rPr>
          <w:rFonts w:ascii="Times New Roman" w:hAnsi="Times New Roman" w:cs="Times New Roman"/>
          <w:b w:val="0"/>
          <w:w w:val="95"/>
          <w:position w:val="9"/>
        </w:rPr>
        <w:t>2</w:t>
      </w:r>
      <w:r w:rsidRPr="001F45E9">
        <w:rPr>
          <w:rFonts w:ascii="Times New Roman" w:hAnsi="Times New Roman" w:cs="Times New Roman"/>
          <w:w w:val="95"/>
        </w:rPr>
        <w:t>, Argyris Stringaris</w:t>
      </w:r>
      <w:r w:rsidRPr="001F45E9">
        <w:rPr>
          <w:rFonts w:ascii="Times New Roman" w:hAnsi="Times New Roman" w:cs="Times New Roman"/>
          <w:b w:val="0"/>
          <w:w w:val="95"/>
          <w:position w:val="9"/>
        </w:rPr>
        <w:t>3</w:t>
      </w:r>
      <w:r w:rsidRPr="001F45E9">
        <w:rPr>
          <w:rFonts w:ascii="Times New Roman" w:hAnsi="Times New Roman" w:cs="Times New Roman"/>
          <w:w w:val="95"/>
        </w:rPr>
        <w:t>, and</w:t>
      </w:r>
      <w:r w:rsidRPr="001F45E9">
        <w:rPr>
          <w:rFonts w:ascii="Times New Roman" w:hAnsi="Times New Roman" w:cs="Times New Roman"/>
          <w:spacing w:val="80"/>
        </w:rPr>
        <w:t xml:space="preserve"> </w:t>
      </w:r>
      <w:r w:rsidRPr="001F45E9">
        <w:rPr>
          <w:rFonts w:ascii="Times New Roman" w:hAnsi="Times New Roman" w:cs="Times New Roman"/>
        </w:rPr>
        <w:t>Dylan M. Nielson</w:t>
      </w:r>
      <w:r w:rsidRPr="001F45E9">
        <w:rPr>
          <w:rFonts w:ascii="Times New Roman" w:hAnsi="Times New Roman" w:cs="Times New Roman"/>
          <w:b w:val="0"/>
          <w:position w:val="9"/>
        </w:rPr>
        <w:t>4</w:t>
      </w:r>
    </w:p>
    <w:p w14:paraId="1DD28FF9" w14:textId="77777777" w:rsidR="002461EE" w:rsidRPr="001F45E9" w:rsidRDefault="005664D9" w:rsidP="006833D5">
      <w:pPr>
        <w:spacing w:line="241" w:lineRule="exact"/>
        <w:rPr>
          <w:b/>
          <w:szCs w:val="24"/>
        </w:rPr>
      </w:pPr>
      <w:r w:rsidRPr="001F45E9">
        <w:rPr>
          <w:spacing w:val="-2"/>
          <w:position w:val="7"/>
          <w:szCs w:val="24"/>
        </w:rPr>
        <w:t>1</w:t>
      </w:r>
      <w:r w:rsidRPr="001F45E9">
        <w:rPr>
          <w:b/>
          <w:spacing w:val="-2"/>
          <w:szCs w:val="24"/>
        </w:rPr>
        <w:t>Interdepartmental</w:t>
      </w:r>
      <w:r w:rsidRPr="001F45E9">
        <w:rPr>
          <w:b/>
          <w:spacing w:val="5"/>
          <w:szCs w:val="24"/>
        </w:rPr>
        <w:t xml:space="preserve"> </w:t>
      </w:r>
      <w:r w:rsidRPr="001F45E9">
        <w:rPr>
          <w:b/>
          <w:spacing w:val="-2"/>
          <w:szCs w:val="24"/>
        </w:rPr>
        <w:t>Neuroscience</w:t>
      </w:r>
      <w:r w:rsidRPr="001F45E9">
        <w:rPr>
          <w:b/>
          <w:spacing w:val="6"/>
          <w:szCs w:val="24"/>
        </w:rPr>
        <w:t xml:space="preserve"> </w:t>
      </w:r>
      <w:r w:rsidRPr="001F45E9">
        <w:rPr>
          <w:b/>
          <w:spacing w:val="-2"/>
          <w:szCs w:val="24"/>
        </w:rPr>
        <w:t>Program,</w:t>
      </w:r>
      <w:r w:rsidRPr="001F45E9">
        <w:rPr>
          <w:b/>
          <w:spacing w:val="5"/>
          <w:szCs w:val="24"/>
        </w:rPr>
        <w:t xml:space="preserve"> </w:t>
      </w:r>
      <w:r w:rsidRPr="001F45E9">
        <w:rPr>
          <w:b/>
          <w:spacing w:val="-2"/>
          <w:szCs w:val="24"/>
        </w:rPr>
        <w:t>Yale</w:t>
      </w:r>
      <w:r w:rsidRPr="001F45E9">
        <w:rPr>
          <w:b/>
          <w:spacing w:val="6"/>
          <w:szCs w:val="24"/>
        </w:rPr>
        <w:t xml:space="preserve"> </w:t>
      </w:r>
      <w:r w:rsidRPr="001F45E9">
        <w:rPr>
          <w:b/>
          <w:spacing w:val="-2"/>
          <w:szCs w:val="24"/>
        </w:rPr>
        <w:t>University</w:t>
      </w:r>
    </w:p>
    <w:p w14:paraId="1DD28FFA" w14:textId="77777777" w:rsidR="002461EE" w:rsidRPr="001F45E9" w:rsidRDefault="005664D9" w:rsidP="006833D5">
      <w:pPr>
        <w:spacing w:line="249" w:lineRule="auto"/>
        <w:rPr>
          <w:b/>
          <w:szCs w:val="24"/>
        </w:rPr>
      </w:pPr>
      <w:r w:rsidRPr="001F45E9">
        <w:rPr>
          <w:position w:val="7"/>
          <w:szCs w:val="24"/>
        </w:rPr>
        <w:t>2</w:t>
      </w:r>
      <w:r w:rsidRPr="001F45E9">
        <w:rPr>
          <w:b/>
          <w:szCs w:val="24"/>
        </w:rPr>
        <w:t>Department</w:t>
      </w:r>
      <w:r w:rsidRPr="001F45E9">
        <w:rPr>
          <w:b/>
          <w:spacing w:val="-9"/>
          <w:szCs w:val="24"/>
        </w:rPr>
        <w:t xml:space="preserve"> </w:t>
      </w:r>
      <w:r w:rsidRPr="001F45E9">
        <w:rPr>
          <w:b/>
          <w:szCs w:val="24"/>
        </w:rPr>
        <w:t>of</w:t>
      </w:r>
      <w:r w:rsidRPr="001F45E9">
        <w:rPr>
          <w:b/>
          <w:spacing w:val="-9"/>
          <w:szCs w:val="24"/>
        </w:rPr>
        <w:t xml:space="preserve"> </w:t>
      </w:r>
      <w:r w:rsidRPr="001F45E9">
        <w:rPr>
          <w:b/>
          <w:szCs w:val="24"/>
        </w:rPr>
        <w:t>Radiology</w:t>
      </w:r>
      <w:r w:rsidRPr="001F45E9">
        <w:rPr>
          <w:b/>
          <w:spacing w:val="-9"/>
          <w:szCs w:val="24"/>
        </w:rPr>
        <w:t xml:space="preserve"> </w:t>
      </w:r>
      <w:r w:rsidRPr="001F45E9">
        <w:rPr>
          <w:b/>
          <w:szCs w:val="24"/>
        </w:rPr>
        <w:t>and</w:t>
      </w:r>
      <w:r w:rsidRPr="001F45E9">
        <w:rPr>
          <w:b/>
          <w:spacing w:val="-9"/>
          <w:szCs w:val="24"/>
        </w:rPr>
        <w:t xml:space="preserve"> </w:t>
      </w:r>
      <w:r w:rsidRPr="001F45E9">
        <w:rPr>
          <w:b/>
          <w:szCs w:val="24"/>
        </w:rPr>
        <w:t>Biomedical</w:t>
      </w:r>
      <w:r w:rsidRPr="001F45E9">
        <w:rPr>
          <w:b/>
          <w:spacing w:val="-9"/>
          <w:szCs w:val="24"/>
        </w:rPr>
        <w:t xml:space="preserve"> </w:t>
      </w:r>
      <w:r w:rsidRPr="001F45E9">
        <w:rPr>
          <w:b/>
          <w:szCs w:val="24"/>
        </w:rPr>
        <w:t>Imaging,</w:t>
      </w:r>
      <w:r w:rsidRPr="001F45E9">
        <w:rPr>
          <w:b/>
          <w:spacing w:val="-9"/>
          <w:szCs w:val="24"/>
        </w:rPr>
        <w:t xml:space="preserve"> </w:t>
      </w:r>
      <w:r w:rsidRPr="001F45E9">
        <w:rPr>
          <w:b/>
          <w:szCs w:val="24"/>
        </w:rPr>
        <w:t>Yale</w:t>
      </w:r>
      <w:r w:rsidRPr="001F45E9">
        <w:rPr>
          <w:b/>
          <w:spacing w:val="-9"/>
          <w:szCs w:val="24"/>
        </w:rPr>
        <w:t xml:space="preserve"> </w:t>
      </w:r>
      <w:r w:rsidRPr="001F45E9">
        <w:rPr>
          <w:b/>
          <w:szCs w:val="24"/>
        </w:rPr>
        <w:t>University</w:t>
      </w:r>
      <w:r w:rsidRPr="001F45E9">
        <w:rPr>
          <w:b/>
          <w:spacing w:val="-9"/>
          <w:szCs w:val="24"/>
        </w:rPr>
        <w:t xml:space="preserve"> </w:t>
      </w:r>
      <w:r w:rsidRPr="001F45E9">
        <w:rPr>
          <w:b/>
          <w:szCs w:val="24"/>
        </w:rPr>
        <w:t>School</w:t>
      </w:r>
      <w:r w:rsidRPr="001F45E9">
        <w:rPr>
          <w:b/>
          <w:spacing w:val="-9"/>
          <w:szCs w:val="24"/>
        </w:rPr>
        <w:t xml:space="preserve"> </w:t>
      </w:r>
      <w:r w:rsidRPr="001F45E9">
        <w:rPr>
          <w:b/>
          <w:szCs w:val="24"/>
        </w:rPr>
        <w:t>of</w:t>
      </w:r>
      <w:r w:rsidRPr="001F45E9">
        <w:rPr>
          <w:b/>
          <w:spacing w:val="-9"/>
          <w:szCs w:val="24"/>
        </w:rPr>
        <w:t xml:space="preserve"> </w:t>
      </w:r>
      <w:r w:rsidRPr="001F45E9">
        <w:rPr>
          <w:b/>
          <w:szCs w:val="24"/>
        </w:rPr>
        <w:t>Medicine,</w:t>
      </w:r>
      <w:r w:rsidRPr="001F45E9">
        <w:rPr>
          <w:b/>
          <w:spacing w:val="-9"/>
          <w:szCs w:val="24"/>
        </w:rPr>
        <w:t xml:space="preserve"> </w:t>
      </w:r>
      <w:r w:rsidRPr="001F45E9">
        <w:rPr>
          <w:b/>
          <w:szCs w:val="24"/>
        </w:rPr>
        <w:t xml:space="preserve">Yale </w:t>
      </w:r>
      <w:r w:rsidRPr="001F45E9">
        <w:rPr>
          <w:b/>
          <w:spacing w:val="-2"/>
          <w:szCs w:val="24"/>
        </w:rPr>
        <w:t>University</w:t>
      </w:r>
    </w:p>
    <w:p w14:paraId="1DD28FFB" w14:textId="77777777" w:rsidR="002461EE" w:rsidRPr="001F45E9" w:rsidRDefault="005664D9" w:rsidP="006833D5">
      <w:pPr>
        <w:spacing w:line="230" w:lineRule="exact"/>
        <w:rPr>
          <w:b/>
          <w:szCs w:val="24"/>
        </w:rPr>
      </w:pPr>
      <w:r w:rsidRPr="001F45E9">
        <w:rPr>
          <w:position w:val="7"/>
          <w:szCs w:val="24"/>
        </w:rPr>
        <w:t>3</w:t>
      </w:r>
      <w:r w:rsidRPr="001F45E9">
        <w:rPr>
          <w:b/>
          <w:szCs w:val="24"/>
        </w:rPr>
        <w:t>Division</w:t>
      </w:r>
      <w:r w:rsidRPr="001F45E9">
        <w:rPr>
          <w:b/>
          <w:spacing w:val="-8"/>
          <w:szCs w:val="24"/>
        </w:rPr>
        <w:t xml:space="preserve"> </w:t>
      </w:r>
      <w:r w:rsidRPr="001F45E9">
        <w:rPr>
          <w:b/>
          <w:szCs w:val="24"/>
        </w:rPr>
        <w:t>of</w:t>
      </w:r>
      <w:r w:rsidRPr="001F45E9">
        <w:rPr>
          <w:b/>
          <w:spacing w:val="-7"/>
          <w:szCs w:val="24"/>
        </w:rPr>
        <w:t xml:space="preserve"> </w:t>
      </w:r>
      <w:r w:rsidRPr="001F45E9">
        <w:rPr>
          <w:b/>
          <w:szCs w:val="24"/>
        </w:rPr>
        <w:t>Psychiatry</w:t>
      </w:r>
      <w:r w:rsidRPr="001F45E9">
        <w:rPr>
          <w:b/>
          <w:spacing w:val="-7"/>
          <w:szCs w:val="24"/>
        </w:rPr>
        <w:t xml:space="preserve"> </w:t>
      </w:r>
      <w:r w:rsidRPr="001F45E9">
        <w:rPr>
          <w:b/>
          <w:szCs w:val="24"/>
        </w:rPr>
        <w:t>and</w:t>
      </w:r>
      <w:r w:rsidRPr="001F45E9">
        <w:rPr>
          <w:b/>
          <w:spacing w:val="-7"/>
          <w:szCs w:val="24"/>
        </w:rPr>
        <w:t xml:space="preserve"> </w:t>
      </w:r>
      <w:r w:rsidRPr="001F45E9">
        <w:rPr>
          <w:b/>
          <w:szCs w:val="24"/>
        </w:rPr>
        <w:t>Division</w:t>
      </w:r>
      <w:r w:rsidRPr="001F45E9">
        <w:rPr>
          <w:b/>
          <w:spacing w:val="-8"/>
          <w:szCs w:val="24"/>
        </w:rPr>
        <w:t xml:space="preserve"> </w:t>
      </w:r>
      <w:r w:rsidRPr="001F45E9">
        <w:rPr>
          <w:b/>
          <w:szCs w:val="24"/>
        </w:rPr>
        <w:t>of</w:t>
      </w:r>
      <w:r w:rsidRPr="001F45E9">
        <w:rPr>
          <w:b/>
          <w:spacing w:val="-7"/>
          <w:szCs w:val="24"/>
        </w:rPr>
        <w:t xml:space="preserve"> </w:t>
      </w:r>
      <w:r w:rsidRPr="001F45E9">
        <w:rPr>
          <w:b/>
          <w:szCs w:val="24"/>
        </w:rPr>
        <w:t>Psychology</w:t>
      </w:r>
      <w:r w:rsidRPr="001F45E9">
        <w:rPr>
          <w:b/>
          <w:spacing w:val="-7"/>
          <w:szCs w:val="24"/>
        </w:rPr>
        <w:t xml:space="preserve"> </w:t>
      </w:r>
      <w:r w:rsidRPr="001F45E9">
        <w:rPr>
          <w:b/>
          <w:szCs w:val="24"/>
        </w:rPr>
        <w:t>and</w:t>
      </w:r>
      <w:r w:rsidRPr="001F45E9">
        <w:rPr>
          <w:b/>
          <w:spacing w:val="-7"/>
          <w:szCs w:val="24"/>
        </w:rPr>
        <w:t xml:space="preserve"> </w:t>
      </w:r>
      <w:r w:rsidRPr="001F45E9">
        <w:rPr>
          <w:b/>
          <w:szCs w:val="24"/>
        </w:rPr>
        <w:t>Language</w:t>
      </w:r>
      <w:r w:rsidRPr="001F45E9">
        <w:rPr>
          <w:b/>
          <w:spacing w:val="-8"/>
          <w:szCs w:val="24"/>
        </w:rPr>
        <w:t xml:space="preserve"> </w:t>
      </w:r>
      <w:r w:rsidRPr="001F45E9">
        <w:rPr>
          <w:b/>
          <w:szCs w:val="24"/>
        </w:rPr>
        <w:t>Sciences,</w:t>
      </w:r>
      <w:r w:rsidRPr="001F45E9">
        <w:rPr>
          <w:b/>
          <w:spacing w:val="-7"/>
          <w:szCs w:val="24"/>
        </w:rPr>
        <w:t xml:space="preserve"> </w:t>
      </w:r>
      <w:r w:rsidRPr="001F45E9">
        <w:rPr>
          <w:b/>
          <w:szCs w:val="24"/>
        </w:rPr>
        <w:t>University</w:t>
      </w:r>
      <w:r w:rsidRPr="001F45E9">
        <w:rPr>
          <w:b/>
          <w:spacing w:val="-7"/>
          <w:szCs w:val="24"/>
        </w:rPr>
        <w:t xml:space="preserve"> </w:t>
      </w:r>
      <w:r w:rsidRPr="001F45E9">
        <w:rPr>
          <w:b/>
          <w:spacing w:val="-2"/>
          <w:szCs w:val="24"/>
        </w:rPr>
        <w:t>College</w:t>
      </w:r>
    </w:p>
    <w:p w14:paraId="1DD28FFC" w14:textId="77777777" w:rsidR="002461EE" w:rsidRPr="001F45E9" w:rsidRDefault="005664D9" w:rsidP="006833D5">
      <w:pPr>
        <w:spacing w:line="228" w:lineRule="exact"/>
        <w:rPr>
          <w:b/>
          <w:szCs w:val="24"/>
        </w:rPr>
      </w:pPr>
      <w:r w:rsidRPr="001F45E9">
        <w:rPr>
          <w:b/>
          <w:spacing w:val="-2"/>
          <w:szCs w:val="24"/>
        </w:rPr>
        <w:t>London</w:t>
      </w:r>
    </w:p>
    <w:p w14:paraId="1DD28FFD" w14:textId="77777777" w:rsidR="002461EE" w:rsidRPr="001F45E9" w:rsidRDefault="005664D9" w:rsidP="006833D5">
      <w:pPr>
        <w:spacing w:line="241" w:lineRule="exact"/>
        <w:rPr>
          <w:b/>
          <w:szCs w:val="24"/>
        </w:rPr>
      </w:pPr>
      <w:r w:rsidRPr="001F45E9">
        <w:rPr>
          <w:position w:val="7"/>
          <w:szCs w:val="24"/>
        </w:rPr>
        <w:t>4</w:t>
      </w:r>
      <w:r w:rsidRPr="001F45E9">
        <w:rPr>
          <w:b/>
          <w:szCs w:val="24"/>
        </w:rPr>
        <w:t>Center</w:t>
      </w:r>
      <w:r w:rsidRPr="001F45E9">
        <w:rPr>
          <w:b/>
          <w:spacing w:val="-8"/>
          <w:szCs w:val="24"/>
        </w:rPr>
        <w:t xml:space="preserve"> </w:t>
      </w:r>
      <w:r w:rsidRPr="001F45E9">
        <w:rPr>
          <w:b/>
          <w:szCs w:val="24"/>
        </w:rPr>
        <w:t>for</w:t>
      </w:r>
      <w:r w:rsidRPr="001F45E9">
        <w:rPr>
          <w:b/>
          <w:spacing w:val="-8"/>
          <w:szCs w:val="24"/>
        </w:rPr>
        <w:t xml:space="preserve"> </w:t>
      </w:r>
      <w:r w:rsidRPr="001F45E9">
        <w:rPr>
          <w:b/>
          <w:szCs w:val="24"/>
        </w:rPr>
        <w:t>Multimodal</w:t>
      </w:r>
      <w:r w:rsidRPr="001F45E9">
        <w:rPr>
          <w:b/>
          <w:spacing w:val="-8"/>
          <w:szCs w:val="24"/>
        </w:rPr>
        <w:t xml:space="preserve"> </w:t>
      </w:r>
      <w:r w:rsidRPr="001F45E9">
        <w:rPr>
          <w:b/>
          <w:szCs w:val="24"/>
        </w:rPr>
        <w:t>Neuroimaging,</w:t>
      </w:r>
      <w:r w:rsidRPr="001F45E9">
        <w:rPr>
          <w:b/>
          <w:spacing w:val="-8"/>
          <w:szCs w:val="24"/>
        </w:rPr>
        <w:t xml:space="preserve"> </w:t>
      </w:r>
      <w:r w:rsidRPr="001F45E9">
        <w:rPr>
          <w:b/>
          <w:szCs w:val="24"/>
        </w:rPr>
        <w:t>National</w:t>
      </w:r>
      <w:r w:rsidRPr="001F45E9">
        <w:rPr>
          <w:b/>
          <w:spacing w:val="-8"/>
          <w:szCs w:val="24"/>
        </w:rPr>
        <w:t xml:space="preserve"> </w:t>
      </w:r>
      <w:r w:rsidRPr="001F45E9">
        <w:rPr>
          <w:b/>
          <w:szCs w:val="24"/>
        </w:rPr>
        <w:t>Institute</w:t>
      </w:r>
      <w:r w:rsidRPr="001F45E9">
        <w:rPr>
          <w:b/>
          <w:spacing w:val="-8"/>
          <w:szCs w:val="24"/>
        </w:rPr>
        <w:t xml:space="preserve"> </w:t>
      </w:r>
      <w:r w:rsidRPr="001F45E9">
        <w:rPr>
          <w:b/>
          <w:szCs w:val="24"/>
        </w:rPr>
        <w:t>of</w:t>
      </w:r>
      <w:r w:rsidRPr="001F45E9">
        <w:rPr>
          <w:b/>
          <w:spacing w:val="-7"/>
          <w:szCs w:val="24"/>
        </w:rPr>
        <w:t xml:space="preserve"> </w:t>
      </w:r>
      <w:r w:rsidRPr="001F45E9">
        <w:rPr>
          <w:b/>
          <w:szCs w:val="24"/>
        </w:rPr>
        <w:t>Mental</w:t>
      </w:r>
      <w:r w:rsidRPr="001F45E9">
        <w:rPr>
          <w:b/>
          <w:spacing w:val="-8"/>
          <w:szCs w:val="24"/>
        </w:rPr>
        <w:t xml:space="preserve"> </w:t>
      </w:r>
      <w:r w:rsidRPr="001F45E9">
        <w:rPr>
          <w:b/>
          <w:szCs w:val="24"/>
        </w:rPr>
        <w:t>Health,</w:t>
      </w:r>
      <w:r w:rsidRPr="001F45E9">
        <w:rPr>
          <w:b/>
          <w:spacing w:val="-8"/>
          <w:szCs w:val="24"/>
        </w:rPr>
        <w:t xml:space="preserve"> </w:t>
      </w:r>
      <w:r w:rsidRPr="001F45E9">
        <w:rPr>
          <w:b/>
          <w:spacing w:val="-5"/>
          <w:szCs w:val="24"/>
        </w:rPr>
        <w:t>NIH</w:t>
      </w:r>
    </w:p>
    <w:p w14:paraId="1DD28FFE" w14:textId="77777777" w:rsidR="002461EE" w:rsidRPr="001F45E9" w:rsidRDefault="002461EE" w:rsidP="006833D5">
      <w:pPr>
        <w:pStyle w:val="BodyText"/>
        <w:rPr>
          <w:b/>
          <w:sz w:val="24"/>
          <w:szCs w:val="24"/>
        </w:rPr>
      </w:pPr>
    </w:p>
    <w:p w14:paraId="1DD28FFF" w14:textId="77777777"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t>ABSTRACT</w:t>
      </w:r>
    </w:p>
    <w:p w14:paraId="1DD29001" w14:textId="48A78AFB" w:rsidR="002461EE" w:rsidRPr="001F45E9" w:rsidRDefault="002461EE" w:rsidP="006833D5">
      <w:pPr>
        <w:pStyle w:val="BodyText"/>
        <w:rPr>
          <w:b/>
          <w:sz w:val="24"/>
          <w:szCs w:val="24"/>
        </w:rPr>
      </w:pPr>
    </w:p>
    <w:p w14:paraId="1DD29002" w14:textId="77777777" w:rsidR="002461EE" w:rsidRPr="001F45E9" w:rsidRDefault="005664D9" w:rsidP="006833D5">
      <w:pPr>
        <w:pStyle w:val="BodyText"/>
        <w:rPr>
          <w:sz w:val="24"/>
          <w:szCs w:val="24"/>
        </w:rPr>
      </w:pPr>
      <w:r w:rsidRPr="001F45E9">
        <w:rPr>
          <w:spacing w:val="-2"/>
          <w:sz w:val="24"/>
          <w:szCs w:val="24"/>
        </w:rPr>
        <w:t>Keywords:</w:t>
      </w:r>
    </w:p>
    <w:p w14:paraId="1DD29003" w14:textId="77777777" w:rsidR="002461EE" w:rsidRPr="001F45E9" w:rsidRDefault="002461EE" w:rsidP="006833D5">
      <w:pPr>
        <w:rPr>
          <w:szCs w:val="24"/>
        </w:rPr>
        <w:sectPr w:rsidR="002461EE" w:rsidRPr="001F45E9" w:rsidSect="00F3339E">
          <w:type w:val="continuous"/>
          <w:pgSz w:w="12240" w:h="15840"/>
          <w:pgMar w:top="1440" w:right="1440" w:bottom="1440" w:left="1440" w:header="720" w:footer="720" w:gutter="0"/>
          <w:cols w:space="720"/>
          <w:docGrid w:linePitch="326"/>
        </w:sectPr>
      </w:pPr>
    </w:p>
    <w:p w14:paraId="1DD29004" w14:textId="77777777"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lastRenderedPageBreak/>
        <w:t>INTRODUCTION</w:t>
      </w:r>
    </w:p>
    <w:p w14:paraId="4A1BA738" w14:textId="63456FC5" w:rsidR="00007995" w:rsidRPr="002A687C" w:rsidRDefault="00007995" w:rsidP="002A687C">
      <w:pPr>
        <w:pStyle w:val="BodyText"/>
        <w:rPr>
          <w:sz w:val="24"/>
          <w:szCs w:val="24"/>
        </w:rPr>
      </w:pPr>
      <w:r w:rsidRPr="002A687C">
        <w:rPr>
          <w:sz w:val="24"/>
          <w:szCs w:val="24"/>
        </w:rPr>
        <w:t xml:space="preserve">One of the foremost goals of neuroimaging work in psychiatry is to elucidate the brain correlates of psychiatric illnesses. However, </w:t>
      </w:r>
      <w:r w:rsidR="00600325" w:rsidRPr="002A687C">
        <w:rPr>
          <w:sz w:val="24"/>
          <w:szCs w:val="24"/>
        </w:rPr>
        <w:t>a major barrier to identifying these is</w:t>
      </w:r>
      <w:r w:rsidRPr="002A687C">
        <w:rPr>
          <w:sz w:val="24"/>
          <w:szCs w:val="24"/>
        </w:rPr>
        <w:t xml:space="preserve"> the reproducibility of neuroimaging findings. The “replication crisis” has highlighted the difficulty of </w:t>
      </w:r>
      <w:r w:rsidR="00C4745D" w:rsidRPr="002A687C">
        <w:rPr>
          <w:sz w:val="24"/>
          <w:szCs w:val="24"/>
        </w:rPr>
        <w:t>reproducing underpowered</w:t>
      </w:r>
      <w:r w:rsidRPr="002A687C">
        <w:rPr>
          <w:sz w:val="24"/>
          <w:szCs w:val="24"/>
        </w:rPr>
        <w:t xml:space="preserve"> neuroimaging results</w:t>
      </w:r>
      <w:r w:rsidR="000720DD" w:rsidRPr="002A687C">
        <w:rPr>
          <w:sz w:val="24"/>
          <w:szCs w:val="24"/>
        </w:rPr>
        <w:t>, especially from functional magnetic resonance imaging (fMRI)</w:t>
      </w:r>
      <w:r w:rsidRPr="002A687C">
        <w:rPr>
          <w:sz w:val="24"/>
          <w:szCs w:val="24"/>
        </w:rPr>
        <w:t xml:space="preserve">. This lack of power is inseparable from the reliability of the data. Reliability places an upper bound on </w:t>
      </w:r>
      <w:r w:rsidR="00C4745D" w:rsidRPr="002A687C">
        <w:rPr>
          <w:sz w:val="24"/>
          <w:szCs w:val="24"/>
        </w:rPr>
        <w:t>any</w:t>
      </w:r>
      <w:r w:rsidRPr="002A687C">
        <w:rPr>
          <w:sz w:val="24"/>
          <w:szCs w:val="24"/>
        </w:rPr>
        <w:t xml:space="preserve"> observable effect size, and in turn </w:t>
      </w:r>
      <w:r w:rsidR="00DF5A06" w:rsidRPr="002A687C">
        <w:rPr>
          <w:sz w:val="24"/>
          <w:szCs w:val="24"/>
        </w:rPr>
        <w:t xml:space="preserve">limits </w:t>
      </w:r>
      <w:r w:rsidRPr="002A687C">
        <w:rPr>
          <w:sz w:val="24"/>
          <w:szCs w:val="24"/>
        </w:rPr>
        <w:t xml:space="preserve">statistical power </w:t>
      </w:r>
      <w:r w:rsidRPr="002A687C">
        <w:rPr>
          <w:sz w:val="24"/>
          <w:szCs w:val="24"/>
        </w:rPr>
        <w:fldChar w:fldCharType="begin"/>
      </w:r>
      <w:r w:rsidRPr="002A687C">
        <w:rPr>
          <w:sz w:val="24"/>
          <w:szCs w:val="24"/>
        </w:rPr>
        <w:instrText xml:space="preserve"> ADDIN ZOTERO_ITEM CSL_CITATION {"citationID":"SXhKRdku","properties":{"formattedCitation":"(Zuo et al., 2019)","plainCitation":"(Zuo et al., 2019)","noteIndex":0},"citationItems":[{"id":173,"uris":["http://zotero.org/users/5958044/items/GDHHAHGH"],"itemData":{"id":173,"type":"article-journal","abstract":"Neuroscientists are amassing the large-scale datasets needed to study individual differences and identify biomarkers. However, measurement reliability within individual samples is often suboptimal, thereby requiring unnecessarily large samples. We focus our comment on reliability in neuroimaging and provide examples of how the reliability can be increased.","container-title":"Nature Human Behaviour","DOI":"10.1038/s41562-019-0655-x","ISSN":"2397-3374","issue":"8","language":"en","license":"2019 Springer Nature Limited","note":"number: 8\npublisher: Nature Publishing Group","page":"768-771","source":"www.nature.com","title":"Harnessing reliability for neuroscience research","volume":"3","author":[{"family":"Zuo","given":"Xi-Nian"},{"family":"Xu","given":"Ting"},{"family":"Milham","given":"Michael Peter"}],"issued":{"date-parts":[["2019",8]]}}}],"schema":"https://github.com/citation-style-language/schema/raw/master/csl-citation.json"} </w:instrText>
      </w:r>
      <w:r w:rsidRPr="002A687C">
        <w:rPr>
          <w:sz w:val="24"/>
          <w:szCs w:val="24"/>
        </w:rPr>
        <w:fldChar w:fldCharType="separate"/>
      </w:r>
      <w:r w:rsidRPr="002A687C">
        <w:rPr>
          <w:sz w:val="24"/>
          <w:szCs w:val="24"/>
        </w:rPr>
        <w:t>(Zuo et al., 2019)</w:t>
      </w:r>
      <w:r w:rsidRPr="002A687C">
        <w:rPr>
          <w:sz w:val="24"/>
          <w:szCs w:val="24"/>
        </w:rPr>
        <w:fldChar w:fldCharType="end"/>
      </w:r>
      <w:r w:rsidRPr="002A687C">
        <w:rPr>
          <w:sz w:val="24"/>
          <w:szCs w:val="24"/>
        </w:rPr>
        <w:t xml:space="preserve">. Thus, quantifying the “test-retest reliability”—that is, the reliability of a test or measurement over repetitions—is critical to interpreting the validity of results. </w:t>
      </w:r>
    </w:p>
    <w:p w14:paraId="3A4E0CD2" w14:textId="77777777" w:rsidR="000542D3" w:rsidRDefault="000542D3" w:rsidP="000542D3">
      <w:pPr>
        <w:pStyle w:val="BodyText"/>
        <w:spacing w:line="249" w:lineRule="auto"/>
        <w:rPr>
          <w:sz w:val="24"/>
          <w:szCs w:val="24"/>
        </w:rPr>
      </w:pPr>
    </w:p>
    <w:p w14:paraId="21EAECB5" w14:textId="6EC297FF" w:rsidR="00007995" w:rsidRPr="002A687C" w:rsidRDefault="00007995" w:rsidP="002A687C">
      <w:pPr>
        <w:pStyle w:val="BodyText"/>
        <w:rPr>
          <w:sz w:val="24"/>
          <w:szCs w:val="24"/>
        </w:rPr>
      </w:pPr>
      <w:r w:rsidRPr="002A687C">
        <w:rPr>
          <w:sz w:val="24"/>
          <w:szCs w:val="24"/>
        </w:rPr>
        <w:t xml:space="preserve">Nevertheless, quantifying the reliability of </w:t>
      </w:r>
      <w:r w:rsidR="000720DD" w:rsidRPr="002A687C">
        <w:rPr>
          <w:sz w:val="24"/>
          <w:szCs w:val="24"/>
        </w:rPr>
        <w:t>fMRI</w:t>
      </w:r>
      <w:r w:rsidRPr="002A687C">
        <w:rPr>
          <w:sz w:val="24"/>
          <w:szCs w:val="24"/>
        </w:rPr>
        <w:t xml:space="preserve"> is complex with many factors influencing it. Longer scans and shorter intervals between scans increase reliability, while artifact correction </w:t>
      </w:r>
      <w:r w:rsidR="00A405EB" w:rsidRPr="002A687C">
        <w:rPr>
          <w:sz w:val="24"/>
          <w:szCs w:val="24"/>
        </w:rPr>
        <w:t xml:space="preserve">can </w:t>
      </w:r>
      <w:r w:rsidRPr="002A687C">
        <w:rPr>
          <w:sz w:val="24"/>
          <w:szCs w:val="24"/>
        </w:rPr>
        <w:t>decrease it—underscoring the separation between validity</w:t>
      </w:r>
      <w:r w:rsidR="00440148" w:rsidRPr="002A687C">
        <w:rPr>
          <w:sz w:val="24"/>
          <w:szCs w:val="24"/>
        </w:rPr>
        <w:t xml:space="preserve"> a</w:t>
      </w:r>
      <w:r w:rsidRPr="002A687C">
        <w:rPr>
          <w:sz w:val="24"/>
          <w:szCs w:val="24"/>
        </w:rPr>
        <w:t xml:space="preserve">nd reliability, as noise such as motion can be highly reliable </w:t>
      </w:r>
      <w:r w:rsidRPr="002A687C">
        <w:rPr>
          <w:sz w:val="24"/>
          <w:szCs w:val="24"/>
        </w:rPr>
        <w:fldChar w:fldCharType="begin"/>
      </w:r>
      <w:r w:rsidRPr="002A687C">
        <w:rPr>
          <w:sz w:val="24"/>
          <w:szCs w:val="24"/>
        </w:rPr>
        <w:instrText xml:space="preserve"> ADDIN ZOTERO_ITEM CSL_CITATION {"citationID":"oZUQDyMb","properties":{"formattedCitation":"(Noble et al., 2021)","plainCitation":"(Noble et al., 2021)","noteIndex":0},"citationItems":[{"id":174,"uris":["http://zotero.org/users/5958044/items/7AGELKDP"],"itemData":{"id":174,"type":"article-journal","abstract":"The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sidRPr="002A687C">
        <w:rPr>
          <w:sz w:val="24"/>
          <w:szCs w:val="24"/>
        </w:rPr>
        <w:fldChar w:fldCharType="separate"/>
      </w:r>
      <w:r w:rsidRPr="002A687C">
        <w:rPr>
          <w:sz w:val="24"/>
          <w:szCs w:val="24"/>
        </w:rPr>
        <w:t>(Noble et al., 2021)</w:t>
      </w:r>
      <w:r w:rsidRPr="002A687C">
        <w:rPr>
          <w:sz w:val="24"/>
          <w:szCs w:val="24"/>
        </w:rPr>
        <w:fldChar w:fldCharType="end"/>
      </w:r>
      <w:r w:rsidRPr="002A687C">
        <w:rPr>
          <w:sz w:val="24"/>
          <w:szCs w:val="24"/>
        </w:rPr>
        <w:t xml:space="preserve">. </w:t>
      </w:r>
      <w:r w:rsidR="00900949" w:rsidRPr="002A687C">
        <w:rPr>
          <w:sz w:val="24"/>
          <w:szCs w:val="24"/>
        </w:rPr>
        <w:t>Validity</w:t>
      </w:r>
      <w:r w:rsidR="00BD2062" w:rsidRPr="002A687C">
        <w:rPr>
          <w:sz w:val="24"/>
          <w:szCs w:val="24"/>
        </w:rPr>
        <w:t xml:space="preserve">, the accuracy with which a measure represents the “ground truth” of </w:t>
      </w:r>
      <w:r w:rsidR="00DF5A06" w:rsidRPr="002A687C">
        <w:rPr>
          <w:sz w:val="24"/>
          <w:szCs w:val="24"/>
        </w:rPr>
        <w:t>a</w:t>
      </w:r>
      <w:r w:rsidR="001475FF" w:rsidRPr="002A687C">
        <w:rPr>
          <w:sz w:val="24"/>
          <w:szCs w:val="24"/>
        </w:rPr>
        <w:t xml:space="preserve"> desired construct</w:t>
      </w:r>
      <w:r w:rsidR="00BD2062" w:rsidRPr="002A687C">
        <w:rPr>
          <w:sz w:val="24"/>
          <w:szCs w:val="24"/>
        </w:rPr>
        <w:t xml:space="preserve">, is impossible to </w:t>
      </w:r>
      <w:r w:rsidR="000E584E" w:rsidRPr="002A687C">
        <w:rPr>
          <w:sz w:val="24"/>
          <w:szCs w:val="24"/>
        </w:rPr>
        <w:t xml:space="preserve">fully </w:t>
      </w:r>
      <w:r w:rsidR="00BD2062" w:rsidRPr="002A687C">
        <w:rPr>
          <w:sz w:val="24"/>
          <w:szCs w:val="24"/>
        </w:rPr>
        <w:t>determine in fMRI</w:t>
      </w:r>
      <w:r w:rsidR="001475FF" w:rsidRPr="002A687C">
        <w:rPr>
          <w:sz w:val="24"/>
          <w:szCs w:val="24"/>
        </w:rPr>
        <w:t xml:space="preserve"> due to the </w:t>
      </w:r>
      <w:r w:rsidR="00596EA8" w:rsidRPr="002A687C">
        <w:rPr>
          <w:sz w:val="24"/>
          <w:szCs w:val="24"/>
        </w:rPr>
        <w:t xml:space="preserve">thousands of </w:t>
      </w:r>
      <w:r w:rsidR="001475FF" w:rsidRPr="002A687C">
        <w:rPr>
          <w:sz w:val="24"/>
          <w:szCs w:val="24"/>
        </w:rPr>
        <w:t xml:space="preserve">complex interactions </w:t>
      </w:r>
      <w:r w:rsidR="00596EA8" w:rsidRPr="002A687C">
        <w:rPr>
          <w:sz w:val="24"/>
          <w:szCs w:val="24"/>
        </w:rPr>
        <w:t>that produce the blood oxygenation</w:t>
      </w:r>
      <w:r w:rsidR="007B56B8" w:rsidRPr="002A687C">
        <w:rPr>
          <w:sz w:val="24"/>
          <w:szCs w:val="24"/>
        </w:rPr>
        <w:t>-level dependent (BOLD) signal</w:t>
      </w:r>
      <w:r w:rsidR="001475FF" w:rsidRPr="002A687C">
        <w:rPr>
          <w:sz w:val="24"/>
          <w:szCs w:val="24"/>
        </w:rPr>
        <w:t xml:space="preserve">. </w:t>
      </w:r>
      <w:r w:rsidR="00FD47B6" w:rsidRPr="002A687C">
        <w:rPr>
          <w:sz w:val="24"/>
          <w:szCs w:val="24"/>
        </w:rPr>
        <w:t>However, measures must be reliable to be valid</w:t>
      </w:r>
      <w:r w:rsidR="00AC1158" w:rsidRPr="002A687C">
        <w:rPr>
          <w:sz w:val="24"/>
          <w:szCs w:val="24"/>
        </w:rPr>
        <w:t>, highlighting the importance of</w:t>
      </w:r>
      <w:r w:rsidR="00C52334" w:rsidRPr="002A687C">
        <w:rPr>
          <w:sz w:val="24"/>
          <w:szCs w:val="24"/>
        </w:rPr>
        <w:t xml:space="preserve"> these investigations</w:t>
      </w:r>
      <w:r w:rsidR="00FD47B6" w:rsidRPr="002A687C">
        <w:rPr>
          <w:sz w:val="24"/>
          <w:szCs w:val="24"/>
        </w:rPr>
        <w:t>. The</w:t>
      </w:r>
      <w:r w:rsidRPr="002A687C">
        <w:rPr>
          <w:sz w:val="24"/>
          <w:szCs w:val="24"/>
        </w:rPr>
        <w:t xml:space="preserve"> measurement of test-retest reliability can be done through different metrics, each of which reflect unique forms of reliability subject to interpretation. These metrics can be univariate—reflecting the reliability of each test item or measurement individually—or multivariate—reflecting the stability of multidimensional data, such as whole-brain patterns. Univariate measures</w:t>
      </w:r>
      <w:r w:rsidR="00D910B0" w:rsidRPr="002A687C">
        <w:rPr>
          <w:sz w:val="24"/>
          <w:szCs w:val="24"/>
        </w:rPr>
        <w:t>, including</w:t>
      </w:r>
      <w:r w:rsidRPr="002A687C">
        <w:rPr>
          <w:sz w:val="24"/>
          <w:szCs w:val="24"/>
        </w:rPr>
        <w:t xml:space="preserve"> the widely used intraclass correlation coefficient (ICC</w:t>
      </w:r>
      <w:r w:rsidR="00D910B0" w:rsidRPr="002A687C">
        <w:rPr>
          <w:sz w:val="24"/>
          <w:szCs w:val="24"/>
        </w:rPr>
        <w:t xml:space="preserve">), </w:t>
      </w:r>
      <w:r w:rsidRPr="002A687C">
        <w:rPr>
          <w:sz w:val="24"/>
          <w:szCs w:val="24"/>
        </w:rPr>
        <w:t xml:space="preserve">are typically poor in </w:t>
      </w:r>
      <w:r w:rsidR="005C51A1" w:rsidRPr="002A687C">
        <w:rPr>
          <w:sz w:val="24"/>
          <w:szCs w:val="24"/>
        </w:rPr>
        <w:t>fMRI</w:t>
      </w:r>
      <w:r w:rsidRPr="002A687C">
        <w:rPr>
          <w:sz w:val="24"/>
          <w:szCs w:val="24"/>
        </w:rPr>
        <w:t xml:space="preserve"> </w:t>
      </w:r>
      <w:r w:rsidRPr="002A687C">
        <w:rPr>
          <w:sz w:val="24"/>
          <w:szCs w:val="24"/>
        </w:rPr>
        <w:fldChar w:fldCharType="begin"/>
      </w:r>
      <w:r w:rsidR="00940EDC" w:rsidRPr="002A687C">
        <w:rPr>
          <w:sz w:val="24"/>
          <w:szCs w:val="24"/>
        </w:rPr>
        <w:instrText xml:space="preserve"> ADDIN ZOTERO_ITEM CSL_CITATION {"citationID":"vrn5jUE2","properties":{"formattedCitation":"(Elliott et al., 2020; Noble et al., 2017, 2019)","plainCitation":"(Elliott et al., 2020; Noble et al., 2017, 2019)","noteIndex":0},"citationItems":[{"id":220,"uris":["http://zotero.org/users/5958044/items/9MMKCGNI"],"itemData":{"id":220,"type":"article-journal","abstract":"Identifying brain biomarkers of disease risk is a growing priority in neuroscience. The ability to identify meaningful biomarkers is limited by measurement reliability; unreliable measures are unsuitable for predicting clinical outcomes. Measuring brain activity using task functional MRI (fMRI) is a major focus of biomarker development; however, the reliability of task fMRI has not been systematically evaluated. We present converging evidence demonstrating poor reliability of task-fMRI measures. First, a meta-analysis of 90 experiments (N = 1,008) revealed poor overall reliability?mean intraclass correlation coefficient (ICC) = .397. Second, the test-retest reliabilities of activity in a priori regions of interest across 11 common fMRI tasks collected by the Human Connectome Project (N = 45) and the Dunedin Study (N = 20) were poor (ICCs = .067?.485). Collectively, these findings demonstrate that common task-fMRI measures are not currently suitable for brain biomarker discovery or for individual-differences research. We review how this state of affairs came to be and highlight avenues for improving task-fMRI reliability.","container-title":"Psychological Science","DOI":"10.1177/0956797620916786","ISSN":"0956-7976","journalAbbreviation":"Psychol Sci","note":"publisher: SAGE Publications Inc","page":"0956797620916786","source":"SAGE Journals","title":"What Is the Test-Retest Reliability of Common Task-Functional MRI Measures? New Empirical Evidence and a Meta-Analysis","title-short":"What Is the Test-Retest Reliability of Common Task-Functional MRI Measures?","author":[{"family":"Elliott","given":"Maxwell L."},{"family":"Knodt","given":"Annchen R."},{"family":"Ireland","given":"David"},{"family":"Morris","given":"Meriwether L."},{"family":"Poulton","given":"Richie"},{"family":"Ramrakha","given":"Sandhya"},{"family":"Sison","given":"Maria L."},{"family":"Moffitt","given":"Terrie E."},{"family":"Caspi","given":"Avshalom"},{"family":"Hariri","given":"Ahmad R."}],"issued":{"date-parts":[["2020",6,3]]}}},{"id":4573,"uris":["http://zotero.org/users/5958044/items/B7IR6Y9X"],"itemData":{"id":4573,"type":"article-journal","abstract":"Best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Pr="002A687C">
        <w:rPr>
          <w:sz w:val="24"/>
          <w:szCs w:val="24"/>
        </w:rPr>
        <w:fldChar w:fldCharType="separate"/>
      </w:r>
      <w:r w:rsidR="00940EDC" w:rsidRPr="002A687C">
        <w:rPr>
          <w:sz w:val="24"/>
          <w:szCs w:val="24"/>
        </w:rPr>
        <w:t>(Elliott et al., 2020; Noble et al., 2017, 2019)</w:t>
      </w:r>
      <w:r w:rsidRPr="002A687C">
        <w:rPr>
          <w:sz w:val="24"/>
          <w:szCs w:val="24"/>
        </w:rPr>
        <w:fldChar w:fldCharType="end"/>
      </w:r>
      <w:r w:rsidRPr="002A687C">
        <w:rPr>
          <w:sz w:val="24"/>
          <w:szCs w:val="24"/>
        </w:rPr>
        <w:t xml:space="preserve">. In contrast, </w:t>
      </w:r>
      <w:r w:rsidR="00940EDC" w:rsidRPr="002A687C">
        <w:rPr>
          <w:sz w:val="24"/>
          <w:szCs w:val="24"/>
        </w:rPr>
        <w:t>functional connectivity</w:t>
      </w:r>
      <w:r w:rsidR="005C51A1" w:rsidRPr="002A687C">
        <w:rPr>
          <w:sz w:val="24"/>
          <w:szCs w:val="24"/>
        </w:rPr>
        <w:t xml:space="preserve"> </w:t>
      </w:r>
      <w:r w:rsidR="00831352" w:rsidRPr="002A687C">
        <w:rPr>
          <w:sz w:val="24"/>
          <w:szCs w:val="24"/>
        </w:rPr>
        <w:t>–</w:t>
      </w:r>
      <w:r w:rsidR="005C51A1" w:rsidRPr="002A687C">
        <w:rPr>
          <w:sz w:val="24"/>
          <w:szCs w:val="24"/>
        </w:rPr>
        <w:t xml:space="preserve"> </w:t>
      </w:r>
      <w:r w:rsidR="00831352" w:rsidRPr="002A687C">
        <w:rPr>
          <w:sz w:val="24"/>
          <w:szCs w:val="24"/>
        </w:rPr>
        <w:t>the correlations between regional activity –</w:t>
      </w:r>
      <w:r w:rsidR="00940EDC" w:rsidRPr="002A687C">
        <w:rPr>
          <w:sz w:val="24"/>
          <w:szCs w:val="24"/>
        </w:rPr>
        <w:t xml:space="preserve"> has </w:t>
      </w:r>
      <w:r w:rsidRPr="002A687C">
        <w:rPr>
          <w:sz w:val="24"/>
          <w:szCs w:val="24"/>
        </w:rPr>
        <w:t xml:space="preserve">high multivariate reliability </w:t>
      </w:r>
      <w:r w:rsidRPr="002A687C">
        <w:rPr>
          <w:sz w:val="24"/>
          <w:szCs w:val="24"/>
        </w:rPr>
        <w:fldChar w:fldCharType="begin"/>
      </w:r>
      <w:r w:rsidR="004F514C" w:rsidRPr="002A687C">
        <w:rPr>
          <w:sz w:val="24"/>
          <w:szCs w:val="24"/>
        </w:rPr>
        <w:instrText xml:space="preserve"> ADDIN ZOTERO_ITEM CSL_CITATION {"citationID":"M6ALDAmX","properties":{"formattedCitation":"(E. W. Bridgeford et al., 2021; Horien et al., 2019; Noble et al., 2017)","plainCitation":"(E. W. Bridgeford et al., 2021; Horien et al., 2019; Noble et al., 2017)","noteIndex":0},"citationItems":[{"id":4395,"uris":["http://zotero.org/users/5958044/items/IRTYWWC9"],"itemData":{"id":4395,"type":"article-journal","abstract":"Replicability,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Pr="002A687C">
        <w:rPr>
          <w:sz w:val="24"/>
          <w:szCs w:val="24"/>
        </w:rPr>
        <w:fldChar w:fldCharType="separate"/>
      </w:r>
      <w:r w:rsidR="004F514C" w:rsidRPr="002A687C">
        <w:rPr>
          <w:sz w:val="24"/>
          <w:szCs w:val="24"/>
        </w:rPr>
        <w:t>(E. W. Bridgeford et al., 2021; Horien et al., 2019; Noble et al., 2017)</w:t>
      </w:r>
      <w:r w:rsidRPr="002A687C">
        <w:rPr>
          <w:sz w:val="24"/>
          <w:szCs w:val="24"/>
        </w:rPr>
        <w:fldChar w:fldCharType="end"/>
      </w:r>
      <w:r w:rsidRPr="002A687C">
        <w:rPr>
          <w:sz w:val="24"/>
          <w:szCs w:val="24"/>
        </w:rPr>
        <w:t>, putatively because multivariate</w:t>
      </w:r>
      <w:r w:rsidR="00040D0E" w:rsidRPr="002A687C">
        <w:rPr>
          <w:sz w:val="24"/>
          <w:szCs w:val="24"/>
        </w:rPr>
        <w:t xml:space="preserve"> approaches</w:t>
      </w:r>
      <w:r w:rsidRPr="002A687C">
        <w:rPr>
          <w:sz w:val="24"/>
          <w:szCs w:val="24"/>
        </w:rPr>
        <w:t xml:space="preserve"> incorporate higher dimensionality variance structure. Consequently, there have been several efforts to understand the nuance of reliability and its interpretation to optimize our data collection and processing methods. </w:t>
      </w:r>
    </w:p>
    <w:p w14:paraId="3402E972" w14:textId="77777777" w:rsidR="000542D3" w:rsidRPr="002A687C" w:rsidRDefault="000542D3" w:rsidP="002A687C">
      <w:pPr>
        <w:pStyle w:val="BodyText"/>
        <w:rPr>
          <w:sz w:val="24"/>
          <w:szCs w:val="24"/>
        </w:rPr>
      </w:pPr>
    </w:p>
    <w:p w14:paraId="4C879BAB" w14:textId="1E3D62C5" w:rsidR="00007995" w:rsidRPr="002A687C" w:rsidRDefault="00007995" w:rsidP="002A687C">
      <w:pPr>
        <w:pStyle w:val="BodyText"/>
        <w:rPr>
          <w:sz w:val="24"/>
          <w:szCs w:val="24"/>
        </w:rPr>
      </w:pPr>
      <w:r w:rsidRPr="002A687C">
        <w:rPr>
          <w:sz w:val="24"/>
          <w:szCs w:val="24"/>
        </w:rPr>
        <w:t xml:space="preserve">Despite these effects and the larger goals of neuroimaging in psychiatric research, </w:t>
      </w:r>
      <w:r w:rsidR="000B6BFC" w:rsidRPr="002A687C">
        <w:rPr>
          <w:sz w:val="24"/>
          <w:szCs w:val="24"/>
        </w:rPr>
        <w:t>few</w:t>
      </w:r>
      <w:r w:rsidRPr="002A687C">
        <w:rPr>
          <w:sz w:val="24"/>
          <w:szCs w:val="24"/>
        </w:rPr>
        <w:t xml:space="preserve"> works have investigated test-retest reliability of functional connectivity in a psychiatric population and compare</w:t>
      </w:r>
      <w:r w:rsidR="00152286" w:rsidRPr="002A687C">
        <w:rPr>
          <w:sz w:val="24"/>
          <w:szCs w:val="24"/>
        </w:rPr>
        <w:t>d</w:t>
      </w:r>
      <w:r w:rsidRPr="002A687C">
        <w:rPr>
          <w:sz w:val="24"/>
          <w:szCs w:val="24"/>
        </w:rPr>
        <w:t xml:space="preserve"> it to a </w:t>
      </w:r>
      <w:r w:rsidR="00152286" w:rsidRPr="002A687C">
        <w:rPr>
          <w:sz w:val="24"/>
          <w:szCs w:val="24"/>
        </w:rPr>
        <w:t xml:space="preserve">similar </w:t>
      </w:r>
      <w:r w:rsidRPr="002A687C">
        <w:rPr>
          <w:sz w:val="24"/>
          <w:szCs w:val="24"/>
        </w:rPr>
        <w:t>health</w:t>
      </w:r>
      <w:r w:rsidR="00152286" w:rsidRPr="002A687C">
        <w:rPr>
          <w:sz w:val="24"/>
          <w:szCs w:val="24"/>
        </w:rPr>
        <w:t>y</w:t>
      </w:r>
      <w:r w:rsidRPr="002A687C">
        <w:rPr>
          <w:sz w:val="24"/>
          <w:szCs w:val="24"/>
        </w:rPr>
        <w:t xml:space="preserve"> population</w:t>
      </w:r>
      <w:r w:rsidR="002F6675" w:rsidRPr="002A687C">
        <w:rPr>
          <w:sz w:val="24"/>
          <w:szCs w:val="24"/>
        </w:rPr>
        <w:t>. Those that have were focused on adult populations</w:t>
      </w:r>
      <w:r w:rsidR="00DF19BB" w:rsidRPr="002A687C">
        <w:rPr>
          <w:sz w:val="24"/>
          <w:szCs w:val="24"/>
        </w:rPr>
        <w:t xml:space="preserve"> with either mild cognitive impairment </w:t>
      </w:r>
      <w:r w:rsidR="00DF19BB" w:rsidRPr="002A687C">
        <w:rPr>
          <w:sz w:val="24"/>
          <w:szCs w:val="24"/>
        </w:rPr>
        <w:fldChar w:fldCharType="begin"/>
      </w:r>
      <w:r w:rsidR="00DF19BB" w:rsidRPr="002A687C">
        <w:rPr>
          <w:sz w:val="24"/>
          <w:szCs w:val="24"/>
        </w:rPr>
        <w:instrText xml:space="preserve"> ADDIN ZOTERO_ITEM CSL_CITATION {"citationID":"dRibjthJ","properties":{"formattedCitation":"(Blautzik et al., 2013)","plainCitation":"(Blautzik et al., 2013)","noteIndex":0},"citationItems":[{"id":4658,"uris":["http://zotero.org/users/5958044/items/IABXHJTP"],"itemData":{"id":4658,"type":"article-journal","abstract":"The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J."},{"family":"Meindl","given":"Thomas"}],"issued":{"date-parts":[["2013",1,1]]}}}],"schema":"https://github.com/citation-style-language/schema/raw/master/csl-citation.json"} </w:instrText>
      </w:r>
      <w:r w:rsidR="00DF19BB" w:rsidRPr="002A687C">
        <w:rPr>
          <w:sz w:val="24"/>
          <w:szCs w:val="24"/>
        </w:rPr>
        <w:fldChar w:fldCharType="separate"/>
      </w:r>
      <w:r w:rsidR="00DF19BB" w:rsidRPr="002A687C">
        <w:rPr>
          <w:sz w:val="24"/>
          <w:szCs w:val="24"/>
        </w:rPr>
        <w:t>(Blautzik et al., 2013)</w:t>
      </w:r>
      <w:r w:rsidR="00DF19BB" w:rsidRPr="002A687C">
        <w:rPr>
          <w:sz w:val="24"/>
          <w:szCs w:val="24"/>
        </w:rPr>
        <w:fldChar w:fldCharType="end"/>
      </w:r>
      <w:r w:rsidR="00C41BB3" w:rsidRPr="002A687C">
        <w:rPr>
          <w:sz w:val="24"/>
          <w:szCs w:val="24"/>
        </w:rPr>
        <w:t xml:space="preserve"> or schizophrenia </w:t>
      </w:r>
      <w:r w:rsidR="00C41BB3" w:rsidRPr="002A687C">
        <w:rPr>
          <w:sz w:val="24"/>
          <w:szCs w:val="24"/>
        </w:rPr>
        <w:fldChar w:fldCharType="begin"/>
      </w:r>
      <w:r w:rsidR="00C41BB3" w:rsidRPr="002A687C">
        <w:rPr>
          <w:sz w:val="24"/>
          <w:szCs w:val="24"/>
        </w:rPr>
        <w:instrText xml:space="preserve"> ADDIN ZOTERO_ITEM CSL_CITATION {"citationID":"o3gGwtsy","properties":{"formattedCitation":"(Manoach et al., 2001)","plainCitation":"(Manoach et al., 2001)","noteIndex":0},"citationItems":[{"id":4656,"uris":["http://zotero.org/users/5958044/items/S93DLWAI"],"itemData":{"id":4656,"type":"article-journal","abstract":"OBJECTIVE: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C41BB3" w:rsidRPr="002A687C">
        <w:rPr>
          <w:sz w:val="24"/>
          <w:szCs w:val="24"/>
        </w:rPr>
        <w:fldChar w:fldCharType="separate"/>
      </w:r>
      <w:r w:rsidR="00C41BB3" w:rsidRPr="002A687C">
        <w:rPr>
          <w:sz w:val="24"/>
          <w:szCs w:val="24"/>
        </w:rPr>
        <w:t>(Manoach et al., 2001)</w:t>
      </w:r>
      <w:r w:rsidR="00C41BB3" w:rsidRPr="002A687C">
        <w:rPr>
          <w:sz w:val="24"/>
          <w:szCs w:val="24"/>
        </w:rPr>
        <w:fldChar w:fldCharType="end"/>
      </w:r>
      <w:r w:rsidR="00C41BB3" w:rsidRPr="002A687C">
        <w:rPr>
          <w:sz w:val="24"/>
          <w:szCs w:val="24"/>
        </w:rPr>
        <w:t>.</w:t>
      </w:r>
      <w:r w:rsidR="004F0CC8" w:rsidRPr="002A687C">
        <w:rPr>
          <w:sz w:val="24"/>
          <w:szCs w:val="24"/>
        </w:rPr>
        <w:t xml:space="preserve"> Assessing reliability in psychiatric populations </w:t>
      </w:r>
      <w:r w:rsidR="00CE7338" w:rsidRPr="002A687C">
        <w:rPr>
          <w:sz w:val="24"/>
          <w:szCs w:val="24"/>
        </w:rPr>
        <w:t>is necessary for guiding the search for brain-behavior associations that can predict, diagnose, or explain illnesses</w:t>
      </w:r>
      <w:r w:rsidR="000D0019" w:rsidRPr="002A687C">
        <w:rPr>
          <w:sz w:val="24"/>
          <w:szCs w:val="24"/>
        </w:rPr>
        <w:t xml:space="preserve"> </w:t>
      </w:r>
      <w:r w:rsidR="000D0019" w:rsidRPr="002A687C">
        <w:rPr>
          <w:sz w:val="24"/>
          <w:szCs w:val="24"/>
        </w:rPr>
        <w:fldChar w:fldCharType="begin"/>
      </w:r>
      <w:r w:rsidR="000D0019" w:rsidRPr="002A687C">
        <w:rPr>
          <w:sz w:val="24"/>
          <w:szCs w:val="24"/>
        </w:rPr>
        <w:instrText xml:space="preserve"> ADDIN ZOTERO_ITEM CSL_CITATION {"citationID":"3foCTrWT","properties":{"formattedCitation":"(Zuo &amp; Xing, 2014)","plainCitation":"(Zuo &amp; Xing, 2014)","noteIndex":0},"citationItems":[{"id":4683,"uris":["http://zotero.org/users/5958044/items/C5HU7RJK"],"itemData":{"id":4683,"type":"article-journal","abstract":"Resting-state functional magnetic resonance imaging (RFMRI) enables researchers to monitor fluctuations in the spontaneous brain activities of thousands of regions in the human brain simultaneously, representing a popular tool for macro-scale functional connectomics to characterize normal brain function, mind-brain associations, and the various disorders. However, the test-retest reliability of RFMRI remains largely unknown. We review previously published papers on the test-retest reliability of voxel-wise metrics and conduct a meta-summary reliability analysis of seven common brain networks. This analysis revealed that the heteromodal associative (default, control, and attention) networks were mostly reliable across the seven networks. Regarding examined metrics, independent component analysis with dual regression, local functional homogeneity and functional homotopic connectivity were the three mostly reliable RFMRI metrics. These observations can guide the use of reliable metrics and further improvement of test-retest reliability for other metics in functional connectomics. We discuss the main issues with low reliability related to sub-optimal design and the choice of data processing options. Future research should use large-sample test-retest data to rectify both the within-subject and between-subject variability of RFMRI measurements and accelerate the application of functional connectomics.","container-title":"Neuroscience &amp; Biobehavioral Reviews","DOI":"10.1016/j.neubiorev.2014.05.009","ISSN":"0149-7634","journalAbbreviation":"Neuroscience &amp; Biobehavioral Reviews","language":"en","page":"100-118","source":"ScienceDirect","title":"Test-retest reliabilities of resting-state FMRI measurements in human brain functional connectomics: A systems neuroscience perspective","title-short":"Test-retest reliabilities of resting-state FMRI measurements in human brain functional connectomics","volume":"45","author":[{"family":"Zuo","given":"Xi-Nian"},{"family":"Xing","given":"Xiu-Xia"}],"issued":{"date-parts":[["2014",9,1]]}}}],"schema":"https://github.com/citation-style-language/schema/raw/master/csl-citation.json"} </w:instrText>
      </w:r>
      <w:r w:rsidR="000D0019" w:rsidRPr="002A687C">
        <w:rPr>
          <w:sz w:val="24"/>
          <w:szCs w:val="24"/>
        </w:rPr>
        <w:fldChar w:fldCharType="separate"/>
      </w:r>
      <w:r w:rsidR="000D0019" w:rsidRPr="002A687C">
        <w:rPr>
          <w:sz w:val="24"/>
          <w:szCs w:val="24"/>
        </w:rPr>
        <w:t>(Zuo &amp; Xing, 2014)</w:t>
      </w:r>
      <w:r w:rsidR="000D0019" w:rsidRPr="002A687C">
        <w:rPr>
          <w:sz w:val="24"/>
          <w:szCs w:val="24"/>
        </w:rPr>
        <w:fldChar w:fldCharType="end"/>
      </w:r>
      <w:r w:rsidR="00CE7338" w:rsidRPr="002A687C">
        <w:rPr>
          <w:sz w:val="24"/>
          <w:szCs w:val="24"/>
        </w:rPr>
        <w:t xml:space="preserve">. </w:t>
      </w:r>
    </w:p>
    <w:p w14:paraId="2DCCA0B1" w14:textId="77777777" w:rsidR="000542D3" w:rsidRPr="002A687C" w:rsidRDefault="000542D3" w:rsidP="002A687C">
      <w:pPr>
        <w:pStyle w:val="BodyText"/>
        <w:rPr>
          <w:sz w:val="24"/>
          <w:szCs w:val="24"/>
        </w:rPr>
      </w:pPr>
    </w:p>
    <w:p w14:paraId="096BC6A4" w14:textId="1EBB1F2D" w:rsidR="00007995" w:rsidRPr="002A687C" w:rsidRDefault="00007995" w:rsidP="002A687C">
      <w:pPr>
        <w:pStyle w:val="BodyText"/>
        <w:rPr>
          <w:sz w:val="24"/>
          <w:szCs w:val="24"/>
        </w:rPr>
      </w:pPr>
      <w:r w:rsidRPr="002A687C">
        <w:rPr>
          <w:sz w:val="24"/>
          <w:szCs w:val="24"/>
        </w:rPr>
        <w:t>We investigated</w:t>
      </w:r>
      <w:r w:rsidR="00AB2B94" w:rsidRPr="002A687C">
        <w:rPr>
          <w:sz w:val="24"/>
          <w:szCs w:val="24"/>
        </w:rPr>
        <w:t xml:space="preserve"> the</w:t>
      </w:r>
      <w:r w:rsidRPr="002A687C">
        <w:rPr>
          <w:sz w:val="24"/>
          <w:szCs w:val="24"/>
        </w:rPr>
        <w:t xml:space="preserve"> test-retest reliability of </w:t>
      </w:r>
      <w:r w:rsidR="001336E5" w:rsidRPr="002A687C">
        <w:rPr>
          <w:sz w:val="24"/>
          <w:szCs w:val="24"/>
        </w:rPr>
        <w:t xml:space="preserve">resting state </w:t>
      </w:r>
      <w:r w:rsidRPr="002A687C">
        <w:rPr>
          <w:sz w:val="24"/>
          <w:szCs w:val="24"/>
        </w:rPr>
        <w:t xml:space="preserve">functional connectivity in a cohort of adolescents with and without major depressive disorder. </w:t>
      </w:r>
      <w:r w:rsidR="00B91C76" w:rsidRPr="002A687C">
        <w:rPr>
          <w:sz w:val="24"/>
          <w:szCs w:val="24"/>
        </w:rPr>
        <w:t xml:space="preserve">Major depressive disorder </w:t>
      </w:r>
      <w:r w:rsidR="00243AC2" w:rsidRPr="002A687C">
        <w:rPr>
          <w:sz w:val="24"/>
          <w:szCs w:val="24"/>
        </w:rPr>
        <w:t xml:space="preserve">is the leading cause of </w:t>
      </w:r>
      <w:r w:rsidR="006D5FCA" w:rsidRPr="002A687C">
        <w:rPr>
          <w:sz w:val="24"/>
          <w:szCs w:val="24"/>
        </w:rPr>
        <w:t>disability worldwide</w:t>
      </w:r>
      <w:r w:rsidR="00B91C76" w:rsidRPr="002A687C">
        <w:rPr>
          <w:sz w:val="24"/>
          <w:szCs w:val="24"/>
        </w:rPr>
        <w:t xml:space="preserve"> </w:t>
      </w:r>
      <w:r w:rsidR="006D5A98" w:rsidRPr="002A687C">
        <w:rPr>
          <w:sz w:val="24"/>
          <w:szCs w:val="24"/>
        </w:rPr>
        <w:t xml:space="preserve">and has proven one of the most </w:t>
      </w:r>
      <w:r w:rsidR="00CE4524" w:rsidRPr="002A687C">
        <w:rPr>
          <w:sz w:val="24"/>
          <w:szCs w:val="24"/>
        </w:rPr>
        <w:t>challenging</w:t>
      </w:r>
      <w:r w:rsidR="006D5A98" w:rsidRPr="002A687C">
        <w:rPr>
          <w:sz w:val="24"/>
          <w:szCs w:val="24"/>
        </w:rPr>
        <w:t xml:space="preserve"> illnesses for </w:t>
      </w:r>
      <w:r w:rsidR="00CE4524" w:rsidRPr="002A687C">
        <w:rPr>
          <w:sz w:val="24"/>
          <w:szCs w:val="24"/>
        </w:rPr>
        <w:t xml:space="preserve">reproducible biomarker identification </w:t>
      </w:r>
      <w:r w:rsidR="00B91C76" w:rsidRPr="002A687C">
        <w:rPr>
          <w:sz w:val="24"/>
          <w:szCs w:val="24"/>
        </w:rPr>
        <w:fldChar w:fldCharType="begin"/>
      </w:r>
      <w:r w:rsidR="00B661B1" w:rsidRPr="002A687C">
        <w:rPr>
          <w:sz w:val="24"/>
          <w:szCs w:val="24"/>
        </w:rPr>
        <w:instrText xml:space="preserve"> ADDIN ZOTERO_ITEM CSL_CITATION {"citationID":"SV21Ie8B","properties":{"formattedCitation":"(Fried et al., 2022; Nielson et al., 2020; Organization, 2017)","plainCitation":"(Fried et al., 2022; Nielson et al., 2020; Organization, 2017)","dontUpdate":true,"noteIndex":0},"citationItems":[{"id":4494,"uris":["http://zotero.org/users/5958044/items/IZHUNJ3M"],"itemData":{"id":4494,"type":"article-journal","abstract":"Depressive disorders are among the leading causes of global disease burden, but there has been limited progress in understanding the causes of and treatments for these disorders. In this Perspective, we suggest that such progress depends crucially on our ability to measure depression. We review the many problems with depression measurement, including the limited evidence of validity and reliability. These issues raise grave concerns about common uses of depression measures, such as for diagnosis or tracking treatment progress. We argue that shortcomings arise because the measurement of depression rests on shaky methodological and theoretical foundations. Moving forward, we need to break with the field’s tradition, which has, for decades, divorced theories about depression from how we measure it. Instead, we suggest that epistemic iteration, an iterative exchange between theory and measurement, provides a crucial avenue for progressing how we measure depression.","container-title":"Nature Reviews Psychology","DOI":"10.1038/s44159-022-00050-2","ISSN":"2731-0574","journalAbbreviation":"Nat Rev Psychol","language":"en","license":"2022 Springer Nature America, Inc.","note":"publisher: Nature Publishing Group","page":"1-11","source":"www.nature.com","title":"Revisiting the theoretical and methodological foundations of depression measurement","author":[{"family":"Fried","given":"Eiko I."},{"family":"Flake","given":"Jessica K."},{"family":"Robinaugh","given":"Donald J."}],"issued":{"date-parts":[["2022",4,14]]}}},{"id":182,"uris":["http://zotero.org/users/5958044/items/HFNFI6DT"],"itemData":{"id":182,"type":"article-journal","abstract":"Both human and animal studies support the relationship between depression and reward processing abnormalities, giving rise to the expectation that neural signals of these processes may serve as biomarkers or mechanistic treatment targets. Given the great promise of this research line, we scrutinized those findings and the theoretical claims that underlie them. To achieve this, we applied the framework provided by classical work on causality as well as contemporary approaches to prediction. We identified a number of conceptual, practical, and analytical challenges to this line of research and used a preregistered meta-analysis to quantify the longitudinal associations between reward processing abnormalities and depression. We also investigated the impact of measurement error on reported data. We found that reward processing abnormalities do not reach levels that would be useful for clinical prediction, yet the available evidence does not preclude a possible causal role in depression.","container-title":"Biological Psychiatry","DOI":"10.1016/j.biopsych.2020.06.012","ISSN":"0006-3223","journalAbbreviation":"Biological Psychiatry","language":"en","source":"ScienceDirect","title":"Great Expectations: A Critical Review of and Suggestions for the Study of Reward Processing as a Cause and Predictor of Depression","title-short":"Great Expectations","URL":"http://www.sciencedirect.com/science/article/pii/S0006322320317005","author":[{"family":"Nielson","given":"Dylan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Y."},{"family":"Stringaris","given":"Argyris"}],"accessed":{"date-parts":[["2020",10,19]]},"issued":{"date-parts":[["2020",6,17]]}}},{"id":4583,"uris":["http://zotero.org/users/5958044/items/5KI67LNI"],"itemData":{"id":4583,"type":"report","genre":"Technical documents","page":"24 p.","publisher":"World Health Organization","title":"Depression and other common mental disorders: global health estimates","author":[{"family":"WHO","given":""}],"issued":{"date-parts":[["2017"]]}}}],"schema":"https://github.com/citation-style-language/schema/raw/master/csl-citation.json"} </w:instrText>
      </w:r>
      <w:r w:rsidR="00B91C76" w:rsidRPr="002A687C">
        <w:rPr>
          <w:sz w:val="24"/>
          <w:szCs w:val="24"/>
        </w:rPr>
        <w:fldChar w:fldCharType="separate"/>
      </w:r>
      <w:r w:rsidR="003350E6" w:rsidRPr="002A687C">
        <w:rPr>
          <w:sz w:val="24"/>
          <w:szCs w:val="24"/>
        </w:rPr>
        <w:t xml:space="preserve">(Fried et al., 2022; Nielson et al., 2020; </w:t>
      </w:r>
      <w:r w:rsidR="00884E18" w:rsidRPr="002A687C">
        <w:rPr>
          <w:sz w:val="24"/>
          <w:szCs w:val="24"/>
        </w:rPr>
        <w:t>WHO</w:t>
      </w:r>
      <w:r w:rsidR="003350E6" w:rsidRPr="002A687C">
        <w:rPr>
          <w:sz w:val="24"/>
          <w:szCs w:val="24"/>
        </w:rPr>
        <w:t>, 2017)</w:t>
      </w:r>
      <w:r w:rsidR="00B91C76" w:rsidRPr="002A687C">
        <w:rPr>
          <w:sz w:val="24"/>
          <w:szCs w:val="24"/>
        </w:rPr>
        <w:fldChar w:fldCharType="end"/>
      </w:r>
      <w:r w:rsidR="0032713C" w:rsidRPr="002A687C">
        <w:rPr>
          <w:sz w:val="24"/>
          <w:szCs w:val="24"/>
        </w:rPr>
        <w:t xml:space="preserve">. Depression typically develops during adolescence, marking this a critical time for </w:t>
      </w:r>
      <w:r w:rsidR="00AB2B94" w:rsidRPr="002A687C">
        <w:rPr>
          <w:sz w:val="24"/>
          <w:szCs w:val="24"/>
        </w:rPr>
        <w:t xml:space="preserve">investigating neural changes that could indicate depression onset. </w:t>
      </w:r>
      <w:r w:rsidRPr="002A687C">
        <w:rPr>
          <w:sz w:val="24"/>
          <w:szCs w:val="24"/>
        </w:rPr>
        <w:t xml:space="preserve">By characterizing the stability of connectomes over a one-year period, we can begin to understand how age and psychiatric illness might affect reliability, informing clinical applications of fMRI. </w:t>
      </w:r>
      <w:r w:rsidR="00DD0AA4" w:rsidRPr="002A687C">
        <w:rPr>
          <w:sz w:val="24"/>
          <w:szCs w:val="24"/>
        </w:rPr>
        <w:t xml:space="preserve">For this reason, we focus on resting state functional connectivity, which is measured while a participant lays at rest in a scanner. </w:t>
      </w:r>
      <w:r w:rsidR="001F479C" w:rsidRPr="002A687C">
        <w:rPr>
          <w:sz w:val="24"/>
          <w:szCs w:val="24"/>
        </w:rPr>
        <w:t xml:space="preserve">This approach is frequently used </w:t>
      </w:r>
      <w:r w:rsidR="002835C0" w:rsidRPr="002A687C">
        <w:rPr>
          <w:sz w:val="24"/>
          <w:szCs w:val="24"/>
        </w:rPr>
        <w:t>for biomarker identification due</w:t>
      </w:r>
      <w:r w:rsidR="00F36EBD" w:rsidRPr="002A687C">
        <w:rPr>
          <w:sz w:val="24"/>
          <w:szCs w:val="24"/>
        </w:rPr>
        <w:t xml:space="preserve"> to </w:t>
      </w:r>
      <w:r w:rsidR="00545D55" w:rsidRPr="002A687C">
        <w:rPr>
          <w:sz w:val="24"/>
          <w:szCs w:val="24"/>
        </w:rPr>
        <w:t>its</w:t>
      </w:r>
      <w:r w:rsidR="00F36EBD" w:rsidRPr="002A687C">
        <w:rPr>
          <w:sz w:val="24"/>
          <w:szCs w:val="24"/>
        </w:rPr>
        <w:t xml:space="preserve"> </w:t>
      </w:r>
      <w:r w:rsidR="00545D55" w:rsidRPr="002A687C">
        <w:rPr>
          <w:sz w:val="24"/>
          <w:szCs w:val="24"/>
        </w:rPr>
        <w:t xml:space="preserve">accessibility for </w:t>
      </w:r>
      <w:r w:rsidR="00545D55" w:rsidRPr="002A687C">
        <w:rPr>
          <w:sz w:val="24"/>
          <w:szCs w:val="24"/>
        </w:rPr>
        <w:lastRenderedPageBreak/>
        <w:t xml:space="preserve">an array of clinical populations </w:t>
      </w:r>
      <w:r w:rsidR="00545D55" w:rsidRPr="002A687C">
        <w:rPr>
          <w:sz w:val="24"/>
          <w:szCs w:val="24"/>
        </w:rPr>
        <w:fldChar w:fldCharType="begin"/>
      </w:r>
      <w:r w:rsidR="00545D55" w:rsidRPr="002A687C">
        <w:rPr>
          <w:sz w:val="24"/>
          <w:szCs w:val="24"/>
        </w:rPr>
        <w:instrText xml:space="preserve"> ADDIN ZOTERO_ITEM CSL_CITATION {"citationID":"pL0Mo2no","properties":{"formattedCitation":"(Nour et al., 2022)","plainCitation":"(Nour et al., 2022)","noteIndex":0},"citationItems":[{"id":4718,"uris":["http://zotero.org/users/5958044/items/9KJR76KW"],"itemData":{"id":4718,"type":"article-journal","abstract":"Psychiatric disorders encompass complex aberrations of cognition and affect and are among the most debilitating and poorly understood of any medical condition. Current treatments rely primarily on interventions that target brain function (drugs) or learning processes (psychotherapy). A mechanistic understanding of how these interventions mediate their therapeutic effects remains elusive. From the early 1990s, non-invasive functional neuroimaging, coupled with parallel developments in the cognitive neurosciences, seemed to signal a new era of neurobiologically grounded diagnosis and treatment in psychiatry. Yet, despite three decades of intense neuroimaging research, we still lack a neurobiological account for any psychiatric condition. Likewise, functional neuroimaging plays no role in clinical decision making. Here, we offer a critical commentary on this impasse and suggest how the field might fare better and deliver impactful neurobiological insights.","container-title":"Neuron","DOI":"10.1016/j.neuron.2022.07.005","ISSN":"0896-6273","issue":"16","journalAbbreviation":"Neuron","language":"en","page":"2524-2544","source":"ScienceDirect","title":"Functional neuroimaging in psychiatry and the case for failing better","volume":"110","author":[{"family":"Nour","given":"Matthew M."},{"family":"Liu","given":"Yunzhe"},{"family":"Dolan","given":"Raymond J."}],"issued":{"date-parts":[["2022",8,17]]}}}],"schema":"https://github.com/citation-style-language/schema/raw/master/csl-citation.json"} </w:instrText>
      </w:r>
      <w:r w:rsidR="00545D55" w:rsidRPr="002A687C">
        <w:rPr>
          <w:sz w:val="24"/>
          <w:szCs w:val="24"/>
        </w:rPr>
        <w:fldChar w:fldCharType="separate"/>
      </w:r>
      <w:r w:rsidR="00545D55" w:rsidRPr="002A687C">
        <w:rPr>
          <w:sz w:val="24"/>
          <w:szCs w:val="24"/>
        </w:rPr>
        <w:t>(Nour et al., 2022)</w:t>
      </w:r>
      <w:r w:rsidR="00545D55" w:rsidRPr="002A687C">
        <w:rPr>
          <w:sz w:val="24"/>
          <w:szCs w:val="24"/>
        </w:rPr>
        <w:fldChar w:fldCharType="end"/>
      </w:r>
      <w:r w:rsidR="00545D55" w:rsidRPr="002A687C">
        <w:rPr>
          <w:sz w:val="24"/>
          <w:szCs w:val="24"/>
        </w:rPr>
        <w:t xml:space="preserve">. </w:t>
      </w:r>
      <w:r w:rsidRPr="002A687C">
        <w:rPr>
          <w:sz w:val="24"/>
          <w:szCs w:val="24"/>
        </w:rPr>
        <w:t xml:space="preserve">We employ univariate ICC and two multivariate measures of reliability: fingerprinting </w:t>
      </w:r>
      <w:r w:rsidRPr="002A687C">
        <w:rPr>
          <w:sz w:val="24"/>
          <w:szCs w:val="24"/>
        </w:rPr>
        <w:fldChar w:fldCharType="begin"/>
      </w:r>
      <w:r w:rsidRPr="002A687C">
        <w:rPr>
          <w:sz w:val="24"/>
          <w:szCs w:val="24"/>
        </w:rPr>
        <w:instrText xml:space="preserve"> ADDIN ZOTERO_ITEM CSL_CITATION {"citationID":"sqxym7AD","properties":{"formattedCitation":"(Finn et al., 2015)","plainCitation":"(Finn et al., 2015)","noteIndex":0},"citationItems":[{"id":4411,"uris":["http://zotero.org/users/5958044/items/H4ZLFUNF"],"itemData":{"id":4411,"type":"article-journal","abstract":"This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Pr="002A687C">
        <w:rPr>
          <w:sz w:val="24"/>
          <w:szCs w:val="24"/>
        </w:rPr>
        <w:fldChar w:fldCharType="separate"/>
      </w:r>
      <w:r w:rsidRPr="002A687C">
        <w:rPr>
          <w:sz w:val="24"/>
          <w:szCs w:val="24"/>
        </w:rPr>
        <w:t>(Finn et al., 2015)</w:t>
      </w:r>
      <w:r w:rsidRPr="002A687C">
        <w:rPr>
          <w:sz w:val="24"/>
          <w:szCs w:val="24"/>
        </w:rPr>
        <w:fldChar w:fldCharType="end"/>
      </w:r>
      <w:r w:rsidRPr="002A687C">
        <w:rPr>
          <w:sz w:val="24"/>
          <w:szCs w:val="24"/>
        </w:rPr>
        <w:t xml:space="preserve"> and discriminability </w:t>
      </w:r>
      <w:r w:rsidRPr="002A687C">
        <w:rPr>
          <w:sz w:val="24"/>
          <w:szCs w:val="24"/>
        </w:rPr>
        <w:fldChar w:fldCharType="begin"/>
      </w:r>
      <w:r w:rsidR="004F514C" w:rsidRPr="002A687C">
        <w:rPr>
          <w:sz w:val="24"/>
          <w:szCs w:val="24"/>
        </w:rPr>
        <w:instrText xml:space="preserve"> ADDIN ZOTERO_ITEM CSL_CITATION {"citationID":"LIdei0Gg","properties":{"formattedCitation":"(E. W. Bridgeford et al., 2021)","plainCitation":"(E. W. 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Pr="002A687C">
        <w:rPr>
          <w:sz w:val="24"/>
          <w:szCs w:val="24"/>
        </w:rPr>
        <w:fldChar w:fldCharType="separate"/>
      </w:r>
      <w:r w:rsidR="004F514C" w:rsidRPr="002A687C">
        <w:rPr>
          <w:sz w:val="24"/>
          <w:szCs w:val="24"/>
        </w:rPr>
        <w:t>(E. W. Bridgeford et al., 2021)</w:t>
      </w:r>
      <w:r w:rsidRPr="002A687C">
        <w:rPr>
          <w:sz w:val="24"/>
          <w:szCs w:val="24"/>
        </w:rPr>
        <w:fldChar w:fldCharType="end"/>
      </w:r>
      <w:r w:rsidRPr="002A687C">
        <w:rPr>
          <w:sz w:val="24"/>
          <w:szCs w:val="24"/>
        </w:rPr>
        <w:t xml:space="preserve">. Functional connectome fingerprinting reflects the proportion of subjects whose connectomes are most correlated with their own at a later timepoint. High fingerprinting accuracy has been observed in several datasets, suggesting that functional connectivity data is stable and unique enough to reliably identify subjects </w:t>
      </w:r>
      <w:r w:rsidRPr="002A687C">
        <w:rPr>
          <w:sz w:val="24"/>
          <w:szCs w:val="24"/>
        </w:rPr>
        <w:fldChar w:fldCharType="begin"/>
      </w:r>
      <w:r w:rsidRPr="002A687C">
        <w:rPr>
          <w:sz w:val="24"/>
          <w:szCs w:val="24"/>
        </w:rPr>
        <w:instrText xml:space="preserve"> ADDIN ZOTERO_ITEM CSL_CITATION {"citationID":"6Qn6o5EN","properties":{"formattedCitation":"(Horien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Pr="002A687C">
        <w:rPr>
          <w:sz w:val="24"/>
          <w:szCs w:val="24"/>
        </w:rPr>
        <w:fldChar w:fldCharType="separate"/>
      </w:r>
      <w:r w:rsidRPr="002A687C">
        <w:rPr>
          <w:sz w:val="24"/>
          <w:szCs w:val="24"/>
        </w:rPr>
        <w:t>(Horien et al., 2019)</w:t>
      </w:r>
      <w:r w:rsidRPr="002A687C">
        <w:rPr>
          <w:sz w:val="24"/>
          <w:szCs w:val="24"/>
        </w:rPr>
        <w:fldChar w:fldCharType="end"/>
      </w:r>
      <w:r w:rsidRPr="002A687C">
        <w:rPr>
          <w:sz w:val="24"/>
          <w:szCs w:val="24"/>
        </w:rPr>
        <w:t>. Discriminability is a multivariate reliability metric that is robust to noise and provides an upper bound on</w:t>
      </w:r>
      <w:r w:rsidR="004C0C54" w:rsidRPr="002A687C">
        <w:rPr>
          <w:sz w:val="24"/>
          <w:szCs w:val="24"/>
        </w:rPr>
        <w:t xml:space="preserve"> classification accuracy</w:t>
      </w:r>
      <w:r w:rsidR="003F31BA" w:rsidRPr="002A687C">
        <w:rPr>
          <w:sz w:val="24"/>
          <w:szCs w:val="24"/>
        </w:rPr>
        <w:t xml:space="preserve"> </w:t>
      </w:r>
      <w:r w:rsidR="003F31BA" w:rsidRPr="002A687C">
        <w:rPr>
          <w:sz w:val="24"/>
          <w:szCs w:val="24"/>
        </w:rPr>
        <w:fldChar w:fldCharType="begin"/>
      </w:r>
      <w:r w:rsidR="004F514C" w:rsidRPr="002A687C">
        <w:rPr>
          <w:sz w:val="24"/>
          <w:szCs w:val="24"/>
        </w:rPr>
        <w:instrText xml:space="preserve"> ADDIN ZOTERO_ITEM CSL_CITATION {"citationID":"YFlhnui4","properties":{"formattedCitation":"(E. W. Bridgeford et al., 2021)","plainCitation":"(E. W. 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3F31BA" w:rsidRPr="002A687C">
        <w:rPr>
          <w:sz w:val="24"/>
          <w:szCs w:val="24"/>
        </w:rPr>
        <w:fldChar w:fldCharType="separate"/>
      </w:r>
      <w:r w:rsidR="004F514C" w:rsidRPr="002A687C">
        <w:rPr>
          <w:sz w:val="24"/>
          <w:szCs w:val="24"/>
        </w:rPr>
        <w:t>(E. W. Bridgeford et al., 2021)</w:t>
      </w:r>
      <w:r w:rsidR="003F31BA" w:rsidRPr="002A687C">
        <w:rPr>
          <w:sz w:val="24"/>
          <w:szCs w:val="24"/>
        </w:rPr>
        <w:fldChar w:fldCharType="end"/>
      </w:r>
      <w:r w:rsidRPr="002A687C">
        <w:rPr>
          <w:sz w:val="24"/>
          <w:szCs w:val="24"/>
        </w:rPr>
        <w:t xml:space="preserve">. </w:t>
      </w:r>
      <w:r w:rsidR="007338B1" w:rsidRPr="002A687C">
        <w:rPr>
          <w:sz w:val="24"/>
          <w:szCs w:val="24"/>
        </w:rPr>
        <w:t>Initial</w:t>
      </w:r>
      <w:r w:rsidRPr="002A687C">
        <w:rPr>
          <w:sz w:val="24"/>
          <w:szCs w:val="24"/>
        </w:rPr>
        <w:t xml:space="preserve"> results suggest that functional connectivity data are highly discriminable. </w:t>
      </w:r>
      <w:r w:rsidR="00741C1D" w:rsidRPr="002A687C">
        <w:rPr>
          <w:sz w:val="24"/>
          <w:szCs w:val="24"/>
        </w:rPr>
        <w:t xml:space="preserve">We thus combined ICC, fingerprinting, and discriminability to determine how these measures may reflect different facets of reliability and offer unique perspectives on the data. </w:t>
      </w:r>
      <w:r w:rsidR="00906C24" w:rsidRPr="002A687C">
        <w:rPr>
          <w:sz w:val="24"/>
          <w:szCs w:val="24"/>
        </w:rPr>
        <w:t xml:space="preserve">In conducting these analyses, we expected </w:t>
      </w:r>
      <w:r w:rsidR="00D93B22" w:rsidRPr="002A687C">
        <w:rPr>
          <w:sz w:val="24"/>
          <w:szCs w:val="24"/>
        </w:rPr>
        <w:t xml:space="preserve">adolescents with depression to have less reliable connectomes </w:t>
      </w:r>
      <w:r w:rsidR="008B115D" w:rsidRPr="002A687C">
        <w:rPr>
          <w:sz w:val="24"/>
          <w:szCs w:val="24"/>
        </w:rPr>
        <w:t>than their healthy peers</w:t>
      </w:r>
      <w:r w:rsidR="00230F44" w:rsidRPr="002A687C">
        <w:rPr>
          <w:sz w:val="24"/>
          <w:szCs w:val="24"/>
        </w:rPr>
        <w:t>,</w:t>
      </w:r>
      <w:r w:rsidR="007F1CF8" w:rsidRPr="002A687C">
        <w:rPr>
          <w:sz w:val="24"/>
          <w:szCs w:val="24"/>
        </w:rPr>
        <w:t xml:space="preserve"> in line with previous work on other psychiatric illness</w:t>
      </w:r>
      <w:r w:rsidR="00230F44" w:rsidRPr="002A687C">
        <w:rPr>
          <w:sz w:val="24"/>
          <w:szCs w:val="24"/>
        </w:rPr>
        <w:t xml:space="preserve"> </w:t>
      </w:r>
      <w:r w:rsidR="00230F44" w:rsidRPr="002A687C">
        <w:rPr>
          <w:sz w:val="24"/>
          <w:szCs w:val="24"/>
        </w:rPr>
        <w:fldChar w:fldCharType="begin"/>
      </w:r>
      <w:r w:rsidR="00230F44" w:rsidRPr="002A687C">
        <w:rPr>
          <w:sz w:val="24"/>
          <w:szCs w:val="24"/>
        </w:rPr>
        <w:instrText xml:space="preserve"> ADDIN ZOTERO_ITEM CSL_CITATION {"citationID":"ICZpM8gG","properties":{"formattedCitation":"(Blautzik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230F44" w:rsidRPr="002A687C">
        <w:rPr>
          <w:sz w:val="24"/>
          <w:szCs w:val="24"/>
        </w:rPr>
        <w:fldChar w:fldCharType="separate"/>
      </w:r>
      <w:r w:rsidR="00230F44" w:rsidRPr="002A687C">
        <w:rPr>
          <w:sz w:val="24"/>
          <w:szCs w:val="24"/>
        </w:rPr>
        <w:t>(Blautzik et al., 2013; Manoach et al., 2001)</w:t>
      </w:r>
      <w:r w:rsidR="00230F44" w:rsidRPr="002A687C">
        <w:rPr>
          <w:sz w:val="24"/>
          <w:szCs w:val="24"/>
        </w:rPr>
        <w:fldChar w:fldCharType="end"/>
      </w:r>
      <w:r w:rsidR="007F1CF8" w:rsidRPr="002A687C">
        <w:rPr>
          <w:sz w:val="24"/>
          <w:szCs w:val="24"/>
        </w:rPr>
        <w:t xml:space="preserve">. We also hypothesized that multivariate reliability (fingerprinting and discriminability) would be </w:t>
      </w:r>
      <w:r w:rsidR="00741C1D" w:rsidRPr="002A687C">
        <w:rPr>
          <w:sz w:val="24"/>
          <w:szCs w:val="24"/>
        </w:rPr>
        <w:t xml:space="preserve">higher than univariate (ICC). </w:t>
      </w:r>
      <w:r w:rsidR="004C3A48" w:rsidRPr="002A687C">
        <w:rPr>
          <w:sz w:val="24"/>
          <w:szCs w:val="24"/>
        </w:rPr>
        <w:t xml:space="preserve">Through this investigation, we will clarify </w:t>
      </w:r>
      <w:r w:rsidR="00322CEA" w:rsidRPr="002A687C">
        <w:rPr>
          <w:sz w:val="24"/>
          <w:szCs w:val="24"/>
        </w:rPr>
        <w:t xml:space="preserve">the test-retest reliability of functional connectivity in a clinically relevant population, </w:t>
      </w:r>
      <w:r w:rsidR="00D759AC" w:rsidRPr="002A687C">
        <w:rPr>
          <w:sz w:val="24"/>
          <w:szCs w:val="24"/>
        </w:rPr>
        <w:t xml:space="preserve">guiding the search for biomarkers that can revolutionize psychiatry. </w:t>
      </w:r>
    </w:p>
    <w:p w14:paraId="2ABE676A" w14:textId="77777777" w:rsidR="00007995" w:rsidRDefault="00007995" w:rsidP="006833D5">
      <w:pPr>
        <w:pStyle w:val="BodyText"/>
        <w:spacing w:line="249" w:lineRule="auto"/>
        <w:ind w:firstLine="303"/>
        <w:rPr>
          <w:w w:val="95"/>
          <w:sz w:val="24"/>
          <w:szCs w:val="24"/>
        </w:rPr>
      </w:pPr>
    </w:p>
    <w:p w14:paraId="77ACC300" w14:textId="77777777" w:rsidR="006833D5" w:rsidRDefault="005664D9" w:rsidP="006833D5">
      <w:pPr>
        <w:pStyle w:val="Heading1"/>
        <w:spacing w:before="0"/>
        <w:ind w:left="0"/>
        <w:rPr>
          <w:rFonts w:ascii="Times New Roman" w:hAnsi="Times New Roman" w:cs="Times New Roman"/>
          <w:spacing w:val="-2"/>
        </w:rPr>
      </w:pPr>
      <w:r w:rsidRPr="001F45E9">
        <w:rPr>
          <w:rFonts w:ascii="Times New Roman" w:hAnsi="Times New Roman" w:cs="Times New Roman"/>
          <w:spacing w:val="-2"/>
        </w:rPr>
        <w:t>METHODS</w:t>
      </w:r>
    </w:p>
    <w:p w14:paraId="1DD2900B" w14:textId="3D260C25"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t>Participants</w:t>
      </w:r>
    </w:p>
    <w:p w14:paraId="59252202" w14:textId="3C3ACEFF" w:rsidR="00267CAF" w:rsidRDefault="009749A5" w:rsidP="006833D5">
      <w:pPr>
        <w:pStyle w:val="BodyText"/>
        <w:rPr>
          <w:sz w:val="24"/>
          <w:szCs w:val="24"/>
        </w:rPr>
      </w:pPr>
      <w:r>
        <w:rPr>
          <w:sz w:val="24"/>
          <w:szCs w:val="24"/>
        </w:rPr>
        <w:t xml:space="preserve">Participants were </w:t>
      </w:r>
      <w:r w:rsidR="00395267">
        <w:rPr>
          <w:sz w:val="24"/>
          <w:szCs w:val="24"/>
        </w:rPr>
        <w:t xml:space="preserve">part of the </w:t>
      </w:r>
      <w:r w:rsidRPr="009749A5">
        <w:rPr>
          <w:sz w:val="24"/>
          <w:szCs w:val="24"/>
        </w:rPr>
        <w:t>National Institute of Mental Health Characterization and Treatment of Depression (NIMH CAT-D) cohort, a longitudinal case-control study</w:t>
      </w:r>
      <w:r w:rsidR="00FD0072">
        <w:rPr>
          <w:sz w:val="24"/>
          <w:szCs w:val="24"/>
        </w:rPr>
        <w:t>.</w:t>
      </w:r>
      <w:r>
        <w:rPr>
          <w:sz w:val="24"/>
          <w:szCs w:val="24"/>
        </w:rPr>
        <w:t xml:space="preserve"> </w:t>
      </w:r>
      <w:r w:rsidR="00FD0072">
        <w:rPr>
          <w:sz w:val="24"/>
          <w:szCs w:val="24"/>
        </w:rPr>
        <w:t xml:space="preserve">Adolescent </w:t>
      </w:r>
      <w:r w:rsidR="00D850CE" w:rsidRPr="00D850CE">
        <w:rPr>
          <w:sz w:val="24"/>
          <w:szCs w:val="24"/>
        </w:rPr>
        <w:t xml:space="preserve">volunteers (age 12–19 years) </w:t>
      </w:r>
      <w:r w:rsidR="00FD0072">
        <w:rPr>
          <w:sz w:val="24"/>
          <w:szCs w:val="24"/>
        </w:rPr>
        <w:t xml:space="preserve">were </w:t>
      </w:r>
      <w:r w:rsidR="00D850CE" w:rsidRPr="00D850CE">
        <w:rPr>
          <w:sz w:val="24"/>
          <w:szCs w:val="24"/>
        </w:rPr>
        <w:t xml:space="preserve">recruited through mail, online </w:t>
      </w:r>
      <w:proofErr w:type="gramStart"/>
      <w:r w:rsidR="00D850CE" w:rsidRPr="00D850CE">
        <w:rPr>
          <w:sz w:val="24"/>
          <w:szCs w:val="24"/>
        </w:rPr>
        <w:t>advertisement</w:t>
      </w:r>
      <w:proofErr w:type="gramEnd"/>
      <w:r w:rsidR="00D850CE" w:rsidRPr="00D850CE">
        <w:rPr>
          <w:sz w:val="24"/>
          <w:szCs w:val="24"/>
        </w:rPr>
        <w:t xml:space="preserve"> and direct referrals from clinical sources. Participants provided informed consent to a protocol approved by the NIH Institutional Review Board (clinical trial no. NCT03388606) before completing questionnaires and an in-person evaluation with a medical practitioner at the NIH clinical center to guarantee their suitability to enroll in the study. Both healthy volunteers (not satisfying criteria for any diagnosis according to DSM-5) and patients with a primary diagnosis of major depression (MDD) or sub-threshold depression were included. </w:t>
      </w:r>
      <w:r w:rsidR="00113040">
        <w:rPr>
          <w:sz w:val="24"/>
          <w:szCs w:val="24"/>
        </w:rPr>
        <w:t xml:space="preserve">After one year, participants </w:t>
      </w:r>
      <w:r w:rsidR="00703270">
        <w:rPr>
          <w:sz w:val="24"/>
          <w:szCs w:val="24"/>
        </w:rPr>
        <w:t>returned for a follow-up visit consisting of questionnaires</w:t>
      </w:r>
      <w:r w:rsidR="00BE0EC8">
        <w:rPr>
          <w:sz w:val="24"/>
          <w:szCs w:val="24"/>
        </w:rPr>
        <w:t xml:space="preserve">, </w:t>
      </w:r>
      <w:r w:rsidR="00703270">
        <w:rPr>
          <w:sz w:val="24"/>
          <w:szCs w:val="24"/>
        </w:rPr>
        <w:t>a clinical interview</w:t>
      </w:r>
      <w:r w:rsidR="00BE0EC8">
        <w:rPr>
          <w:sz w:val="24"/>
          <w:szCs w:val="24"/>
        </w:rPr>
        <w:t xml:space="preserve">, and </w:t>
      </w:r>
      <w:r w:rsidR="00E855C7">
        <w:rPr>
          <w:sz w:val="24"/>
          <w:szCs w:val="24"/>
        </w:rPr>
        <w:t>an additional scan</w:t>
      </w:r>
      <w:r w:rsidR="007528BE">
        <w:rPr>
          <w:sz w:val="24"/>
          <w:szCs w:val="24"/>
        </w:rPr>
        <w:t xml:space="preserve">. </w:t>
      </w:r>
      <w:r w:rsidR="00D850CE" w:rsidRPr="00D850CE">
        <w:rPr>
          <w:sz w:val="24"/>
          <w:szCs w:val="24"/>
        </w:rPr>
        <w:t>The full list of inclusion and exclusion criteria is outlined in the Supplementary Material.</w:t>
      </w:r>
    </w:p>
    <w:p w14:paraId="486E4928" w14:textId="49F953B4" w:rsidR="007528BE" w:rsidRDefault="007528BE" w:rsidP="006833D5">
      <w:pPr>
        <w:pStyle w:val="BodyText"/>
        <w:rPr>
          <w:sz w:val="24"/>
          <w:szCs w:val="24"/>
        </w:rPr>
      </w:pPr>
    </w:p>
    <w:p w14:paraId="7D0D07DD" w14:textId="67B974F0" w:rsidR="007528BE" w:rsidRDefault="007528BE" w:rsidP="006833D5">
      <w:pPr>
        <w:pStyle w:val="BodyText"/>
        <w:rPr>
          <w:sz w:val="24"/>
          <w:szCs w:val="24"/>
        </w:rPr>
      </w:pPr>
      <w:r>
        <w:rPr>
          <w:b/>
          <w:bCs/>
          <w:sz w:val="24"/>
          <w:szCs w:val="24"/>
        </w:rPr>
        <w:t>Clinical Interview and Questionnaires</w:t>
      </w:r>
    </w:p>
    <w:p w14:paraId="50C7FD45" w14:textId="049C3F8F" w:rsidR="007528BE" w:rsidRPr="007528BE" w:rsidRDefault="007528BE" w:rsidP="006833D5">
      <w:pPr>
        <w:pStyle w:val="BodyText"/>
        <w:rPr>
          <w:sz w:val="24"/>
          <w:szCs w:val="24"/>
        </w:rPr>
      </w:pPr>
      <w:r>
        <w:rPr>
          <w:sz w:val="24"/>
          <w:szCs w:val="24"/>
        </w:rPr>
        <w:t xml:space="preserve">Participants </w:t>
      </w:r>
      <w:r w:rsidR="00984BFB">
        <w:rPr>
          <w:sz w:val="24"/>
          <w:szCs w:val="24"/>
        </w:rPr>
        <w:t>were diagnosed through the Kiddie-</w:t>
      </w:r>
      <w:r w:rsidR="00254556">
        <w:rPr>
          <w:sz w:val="24"/>
          <w:szCs w:val="24"/>
        </w:rPr>
        <w:t xml:space="preserve">Schedule for </w:t>
      </w:r>
      <w:r w:rsidR="00563B25">
        <w:rPr>
          <w:sz w:val="24"/>
          <w:szCs w:val="24"/>
        </w:rPr>
        <w:t>Affective Disorders</w:t>
      </w:r>
      <w:r w:rsidR="002744E7">
        <w:rPr>
          <w:sz w:val="24"/>
          <w:szCs w:val="24"/>
        </w:rPr>
        <w:t xml:space="preserve"> and Schizophrenia</w:t>
      </w:r>
      <w:r w:rsidR="00954FEE">
        <w:rPr>
          <w:sz w:val="24"/>
          <w:szCs w:val="24"/>
        </w:rPr>
        <w:t xml:space="preserve"> (K</w:t>
      </w:r>
      <w:r w:rsidR="00103C42">
        <w:rPr>
          <w:sz w:val="24"/>
          <w:szCs w:val="24"/>
        </w:rPr>
        <w:t>-</w:t>
      </w:r>
      <w:r w:rsidR="00954FEE">
        <w:rPr>
          <w:sz w:val="24"/>
          <w:szCs w:val="24"/>
        </w:rPr>
        <w:t xml:space="preserve">SADS), a semi-structured </w:t>
      </w:r>
      <w:r w:rsidR="00247DA9">
        <w:rPr>
          <w:sz w:val="24"/>
          <w:szCs w:val="24"/>
        </w:rPr>
        <w:t>interview</w:t>
      </w:r>
      <w:r w:rsidR="008D00F3">
        <w:rPr>
          <w:sz w:val="24"/>
          <w:szCs w:val="24"/>
        </w:rPr>
        <w:t xml:space="preserve"> </w:t>
      </w:r>
      <w:r w:rsidR="008D00F3">
        <w:rPr>
          <w:sz w:val="24"/>
          <w:szCs w:val="24"/>
        </w:rPr>
        <w:fldChar w:fldCharType="begin"/>
      </w:r>
      <w:r w:rsidR="008D00F3">
        <w:rPr>
          <w:sz w:val="24"/>
          <w:szCs w:val="24"/>
        </w:rPr>
        <w:instrText xml:space="preserve"> ADDIN ZOTERO_ITEM CSL_CITATION {"citationID":"9r1ddiPi","properties":{"formattedCitation":"(Kaufman &amp; Schweder, 2004)","plainCitation":"(Kaufman &amp; Schweder, 2004)","noteIndex":0},"citationItems":[{"id":4639,"uris":["http://zotero.org/users/5958044/items/7KM6LH5V"],"itemData":{"id":4639,"type":"chapter","abstract":"The Schedule for Affective Disorders and Schizophrenia for School-Age Children-Present and Lifetime Version (K-SADSPL) is a semistructured interview used to assess current and lifetime psychiatric diagnoses in children from 7 to 18 years of age (Kaufman et al., 1997). In this chapter, the authors discuss the K-SADSPL. The main topics discussed include the following: (1) test description; (2) theoretical basis; (3) test development; (4) psychometric characteristics; (5) range of applicability and limitations; (6) cross-cultural factors; (7) accommodation for populations with disabilities; (8) legal and ethical considerations;(9) computerization; (10) current research status; and (11) future directions. (PsycInfo Database Record (c) 2021 APA, all rights reserved)","container-title":"Comprehensive handbook of psychological assessment, Vol. 2: Personality assessment","event-place":"Hoboken, NJ, US","ISBN":"978-0-471-41612-8","page":"247-255","publisher":"John Wiley &amp; Sons, Inc.","publisher-place":"Hoboken, NJ, US","source":"APA PsycNet","title":"The Schedule for Affective Disorders and Schizophrenia for School-Age Children: Present and Lifetime version (K-SADS-PL)","title-short":"The Schedule for Affective Disorders and Schizophrenia for School-Age Children","author":[{"family":"Kaufman","given":"Joan"},{"family":"Schweder","given":"Amanda E."}],"issued":{"date-parts":[["2004"]]}}}],"schema":"https://github.com/citation-style-language/schema/raw/master/csl-citation.json"} </w:instrText>
      </w:r>
      <w:r w:rsidR="008D00F3">
        <w:rPr>
          <w:sz w:val="24"/>
          <w:szCs w:val="24"/>
        </w:rPr>
        <w:fldChar w:fldCharType="separate"/>
      </w:r>
      <w:r w:rsidR="008D00F3" w:rsidRPr="008D00F3">
        <w:rPr>
          <w:sz w:val="24"/>
        </w:rPr>
        <w:t>(Kaufman &amp; Schweder, 2004)</w:t>
      </w:r>
      <w:r w:rsidR="008D00F3">
        <w:rPr>
          <w:sz w:val="24"/>
          <w:szCs w:val="24"/>
        </w:rPr>
        <w:fldChar w:fldCharType="end"/>
      </w:r>
      <w:r w:rsidR="00103C42">
        <w:rPr>
          <w:sz w:val="24"/>
          <w:szCs w:val="24"/>
        </w:rPr>
        <w:t xml:space="preserve">. </w:t>
      </w:r>
      <w:r w:rsidR="002A6243">
        <w:rPr>
          <w:sz w:val="24"/>
          <w:szCs w:val="24"/>
        </w:rPr>
        <w:t xml:space="preserve">Questionnaires administered included the </w:t>
      </w:r>
      <w:r w:rsidR="00793A02">
        <w:rPr>
          <w:sz w:val="24"/>
          <w:szCs w:val="24"/>
        </w:rPr>
        <w:t xml:space="preserve">Child </w:t>
      </w:r>
      <w:r w:rsidR="00413C0D">
        <w:rPr>
          <w:sz w:val="24"/>
          <w:szCs w:val="24"/>
        </w:rPr>
        <w:t xml:space="preserve">Self-Report: Short Version </w:t>
      </w:r>
      <w:r w:rsidR="002A6243">
        <w:rPr>
          <w:sz w:val="24"/>
          <w:szCs w:val="24"/>
        </w:rPr>
        <w:t>Mood and Feelings Questionnaire</w:t>
      </w:r>
      <w:r w:rsidR="00793A02">
        <w:rPr>
          <w:sz w:val="24"/>
          <w:szCs w:val="24"/>
        </w:rPr>
        <w:t xml:space="preserve"> </w:t>
      </w:r>
      <w:r w:rsidR="008728D1">
        <w:rPr>
          <w:sz w:val="24"/>
          <w:szCs w:val="24"/>
        </w:rPr>
        <w:fldChar w:fldCharType="begin"/>
      </w:r>
      <w:r w:rsidR="005A1232">
        <w:rPr>
          <w:sz w:val="24"/>
          <w:szCs w:val="24"/>
        </w:rPr>
        <w:instrText xml:space="preserve"> ADDIN ZOTERO_ITEM CSL_CITATION {"citationID":"0E9OddVT","properties":{"formattedCitation":"(Angold et al., 1995)","plainCitation":"(Angold et al., 1995)","dontUpdate":true,"noteIndex":0},"citationItems":[{"id":187,"uris":["http://zotero.org/users/5958044/items/UEQCHI5K"],"itemData":{"id":187,"type":"article-journal","abstract":"Examined the psychometric properties of the Short Mood and Feelings Questionnaire (SMFQ) with 173 Ss, aged 8–16 yrs old. Results reveal substantial correlations between the SMFQ, the Children's Depression Inventory and the Diagnostic Interview Schedule for Children (DISC). The SMFQ successfully discriminated the psychiatric Ss from pediatric controls. Within the pediatric group, the SMFQ discriminated DISC-diagnosed Ss with depressive disorder from non-depressed Ss. Exploratory factor analyses, along with a high internal consistency, suggest that the SMFQ was a unifactorial scale. The SMFQ appears to be a promising tool for both the swift assessment of core depressive symptomatology and as a screening measure for depression in child psychiatric epidemiological studies. (PsycINFO Database Record (c) 2016 APA, all rights reserved)","container-title":"International Journal of Methods in Psychiatric Research","ISSN":"1557-0657(Electronic),1049-8931(Print)","issue":"4","note":"publisher-place: US\npublisher: John Wiley &amp; Sons","page":"237-249","source":"APA PsycNET","title":"Development of a short questionnaire for use in epidemiological studies of depression in children and adolescents","volume":"5","author":[{"family":"Angold","given":"Adrian"},{"family":"Costello","given":"Elizabeth J."},{"family":"Messer","given":"Stephen C."},{"family":"Pickles","given":"Andrew"}],"issued":{"date-parts":[["1995"]]}}}],"schema":"https://github.com/citation-style-language/schema/raw/master/csl-citation.json"} </w:instrText>
      </w:r>
      <w:r w:rsidR="008728D1">
        <w:rPr>
          <w:sz w:val="24"/>
          <w:szCs w:val="24"/>
        </w:rPr>
        <w:fldChar w:fldCharType="separate"/>
      </w:r>
      <w:r w:rsidR="008728D1" w:rsidRPr="008728D1">
        <w:rPr>
          <w:sz w:val="24"/>
        </w:rPr>
        <w:t>(</w:t>
      </w:r>
      <w:r w:rsidR="00B27C2C">
        <w:rPr>
          <w:sz w:val="24"/>
        </w:rPr>
        <w:t>S-</w:t>
      </w:r>
      <w:r w:rsidR="00AC0FAC">
        <w:rPr>
          <w:sz w:val="24"/>
        </w:rPr>
        <w:t>MFQ</w:t>
      </w:r>
      <w:r w:rsidR="00B27C2C">
        <w:rPr>
          <w:sz w:val="24"/>
        </w:rPr>
        <w:t xml:space="preserve">; </w:t>
      </w:r>
      <w:r w:rsidR="008728D1" w:rsidRPr="008728D1">
        <w:rPr>
          <w:sz w:val="24"/>
        </w:rPr>
        <w:t>Angold et al., 1995)</w:t>
      </w:r>
      <w:r w:rsidR="008728D1">
        <w:rPr>
          <w:sz w:val="24"/>
          <w:szCs w:val="24"/>
        </w:rPr>
        <w:fldChar w:fldCharType="end"/>
      </w:r>
      <w:r w:rsidR="002A6243">
        <w:rPr>
          <w:sz w:val="24"/>
          <w:szCs w:val="24"/>
        </w:rPr>
        <w:t xml:space="preserve">, </w:t>
      </w:r>
      <w:r w:rsidR="00887E94">
        <w:rPr>
          <w:sz w:val="24"/>
          <w:szCs w:val="24"/>
        </w:rPr>
        <w:t xml:space="preserve">Affective Reactivity </w:t>
      </w:r>
      <w:r w:rsidR="00E53952">
        <w:rPr>
          <w:sz w:val="24"/>
          <w:szCs w:val="24"/>
        </w:rPr>
        <w:t xml:space="preserve">Index </w:t>
      </w:r>
      <w:r w:rsidR="00887E94">
        <w:rPr>
          <w:sz w:val="24"/>
          <w:szCs w:val="24"/>
        </w:rPr>
        <w:t xml:space="preserve">– 1 week </w:t>
      </w:r>
      <w:r w:rsidR="00887E94">
        <w:rPr>
          <w:sz w:val="24"/>
          <w:szCs w:val="24"/>
        </w:rPr>
        <w:fldChar w:fldCharType="begin"/>
      </w:r>
      <w:r w:rsidR="005A1232">
        <w:rPr>
          <w:sz w:val="24"/>
          <w:szCs w:val="24"/>
        </w:rPr>
        <w:instrText xml:space="preserve"> ADDIN ZOTERO_ITEM CSL_CITATION {"citationID":"Jhti8sAc","properties":{"formattedCitation":"(Stringaris et al., 2012)","plainCitation":"(Stringaris et al., 2012)","dontUpdate":true,"noteIndex":0},"citationItems":[{"id":4643,"uris":["http://zotero.org/users/5958044/items/EJAAGSA6"],"itemData":{"id":4643,"type":"article-journal","abstract":"Background: Irritable mood has recently become a matter of intense scientific interest. Here, we present data from two samples, one from the United States and the other from the United Kingdom, demonstrating the clinical and research utility of the parent- and self-report forms of the Affective Reactivity Index (ARI), a concise dimensional measure of irritability. Methods: The US sample (n = 218) consisted of children and adolescents recruited at the National Institute of Mental Health meeting criteria for bipolar disorder (BD, n = 39), severe mood dysregulation (SMD, n = 67), children at family risk for BD (n = 35), or were healthy volunteers (n = 77). The UK sample (n = 88) was comprised of children from a generic mental health setting and healthy volunteers from primary and secondary schools. Results: Parent- and self-report scales of the ARI showed excellent internal consistencies and formed a single factor in the two samples. In the US sample, the ARI showed a gradation with irritability significantly increasing from healthy volunteers through to SMD. Irritability was significantly higher in SMD than in BD by parent-report, but this did not reach significance by self-report. In the UK sample, parent-rated irritability was differentially related to emotional problems. Conclusions: Irritability can be measured using a concise instrument both in a highly specialized US, as well as a general UK child mental health setting. (PsycINFO Database Record (c) 2019 APA, all rights reserved)","container-title":"Journal of Child Psychology and Psychiatry","DOI":"10.1111/j.1469-7610.2012.02561.x","ISSN":"1469-7610","note":"publisher-place: United Kingdom\npublisher: Wiley-Blackwell Publishing Ltd.","page":"1109-1117","source":"APA PsycNet","title":"The Affective Reactivity Index: A concise irritability scale for clinical and research settings","title-short":"The Affective Reactivity Index","volume":"53","author":[{"family":"Stringaris","given":"Argyris"},{"family":"Goodman","given":"Robert"},{"family":"Ferdinando","given":"Sumudu"},{"family":"Razdan","given":"Varun"},{"family":"Muhrer","given":"Eli"},{"family":"Leibenluft","given":"Ellen"},{"family":"Brotman","given":"Melissa A."}],"issued":{"date-parts":[["2012"]]}}}],"schema":"https://github.com/citation-style-language/schema/raw/master/csl-citation.json"} </w:instrText>
      </w:r>
      <w:r w:rsidR="00887E94">
        <w:rPr>
          <w:sz w:val="24"/>
          <w:szCs w:val="24"/>
        </w:rPr>
        <w:fldChar w:fldCharType="separate"/>
      </w:r>
      <w:r w:rsidR="00887E94" w:rsidRPr="00887E94">
        <w:rPr>
          <w:sz w:val="24"/>
        </w:rPr>
        <w:t>(</w:t>
      </w:r>
      <w:r w:rsidR="00E53952">
        <w:rPr>
          <w:sz w:val="24"/>
        </w:rPr>
        <w:t xml:space="preserve">ARI; </w:t>
      </w:r>
      <w:r w:rsidR="00887E94" w:rsidRPr="00887E94">
        <w:rPr>
          <w:sz w:val="24"/>
        </w:rPr>
        <w:t>Stringaris et al., 2012)</w:t>
      </w:r>
      <w:r w:rsidR="00887E94">
        <w:rPr>
          <w:sz w:val="24"/>
          <w:szCs w:val="24"/>
        </w:rPr>
        <w:fldChar w:fldCharType="end"/>
      </w:r>
      <w:r w:rsidR="00E53952">
        <w:rPr>
          <w:sz w:val="24"/>
          <w:szCs w:val="24"/>
        </w:rPr>
        <w:t xml:space="preserve">, </w:t>
      </w:r>
      <w:r w:rsidR="00EB7D77">
        <w:rPr>
          <w:sz w:val="24"/>
          <w:szCs w:val="24"/>
        </w:rPr>
        <w:t>Snaith-Hamilton Pleasure Scale</w:t>
      </w:r>
      <w:r w:rsidR="00253E09">
        <w:rPr>
          <w:sz w:val="24"/>
          <w:szCs w:val="24"/>
        </w:rPr>
        <w:t xml:space="preserve"> </w:t>
      </w:r>
      <w:r w:rsidR="000A4B12">
        <w:rPr>
          <w:sz w:val="24"/>
          <w:szCs w:val="24"/>
        </w:rPr>
        <w:fldChar w:fldCharType="begin"/>
      </w:r>
      <w:r w:rsidR="005A1232">
        <w:rPr>
          <w:sz w:val="24"/>
          <w:szCs w:val="24"/>
        </w:rPr>
        <w:instrText xml:space="preserve"> ADDIN ZOTERO_ITEM CSL_CITATION {"citationID":"1kAgV55L","properties":{"formattedCitation":"(Snaith et al., 1995)","plainCitation":"(Snaith et al., 1995)","dontUpdate":true,"noteIndex":0},"citationItems":[{"id":4646,"uris":["http://zotero.org/users/5958044/items/XAARYBMP"],"itemData":{"id":4646,"type":"article-journal","abstract":"BACKGROUND: Hedonic tone and its absence, anhedonia, are important in psychopathological research, but instruments for their assessment are lengthy and probably culturally biased.\nMETHOD: A new scale was constructed from the responses of a large sample of the general population to a request to list six situations which afforded pleasure. The most frequent items were reviewed and those likely to be affected by cultural setting, age, or sex were removed. A pilot study led to an abbreviated scale of 14 items, covering four domains of pleasure response. This questionnaire was subjected to psychometric evaluation in new samples from the general population and psychiatric patients.\nRESULTS: The scale was found to have a score range that would distinguish a 'normal' from an 'abnormal' response. Validity and reliability were found to be satisfactory.\nCONCLUSIONS: The new scale, the Snaith-Hamilton Pleasure Scale (SHAPS), is an instrument which may be recommended for psychopathological research.","container-title":"The British Journal of Psychiatry: The Journal of Mental Science","DOI":"10.1192/bjp.167.1.99","ISSN":"0007-1250","issue":"1","journalAbbreviation":"Br J Psychiatry","language":"eng","note":"PMID: 7551619","page":"99-103","source":"PubMed","title":"A scale for the assessment of hedonic tone the Snaith-Hamilton Pleasure Scale","volume":"167","author":[{"family":"Snaith","given":"R. P."},{"family":"Hamilton","given":"M."},{"family":"Morley","given":"S."},{"family":"Humayan","given":"A."},{"family":"Hargreaves","given":"D."},{"family":"Trigwell","given":"P."}],"issued":{"date-parts":[["1995",7]]}}}],"schema":"https://github.com/citation-style-language/schema/raw/master/csl-citation.json"} </w:instrText>
      </w:r>
      <w:r w:rsidR="000A4B12">
        <w:rPr>
          <w:sz w:val="24"/>
          <w:szCs w:val="24"/>
        </w:rPr>
        <w:fldChar w:fldCharType="separate"/>
      </w:r>
      <w:r w:rsidR="000A4B12" w:rsidRPr="000A4B12">
        <w:rPr>
          <w:sz w:val="24"/>
        </w:rPr>
        <w:t>(</w:t>
      </w:r>
      <w:r w:rsidR="000A4B12">
        <w:rPr>
          <w:sz w:val="24"/>
        </w:rPr>
        <w:t xml:space="preserve">SHAPS; </w:t>
      </w:r>
      <w:r w:rsidR="000A4B12" w:rsidRPr="000A4B12">
        <w:rPr>
          <w:sz w:val="24"/>
        </w:rPr>
        <w:t>Snaith et al., 1995)</w:t>
      </w:r>
      <w:r w:rsidR="000A4B12">
        <w:rPr>
          <w:sz w:val="24"/>
          <w:szCs w:val="24"/>
        </w:rPr>
        <w:fldChar w:fldCharType="end"/>
      </w:r>
      <w:r w:rsidR="000A4B12">
        <w:rPr>
          <w:sz w:val="24"/>
          <w:szCs w:val="24"/>
        </w:rPr>
        <w:t xml:space="preserve">, </w:t>
      </w:r>
      <w:r w:rsidR="00F87A94">
        <w:rPr>
          <w:sz w:val="24"/>
          <w:szCs w:val="24"/>
        </w:rPr>
        <w:t xml:space="preserve">and Screen for Child </w:t>
      </w:r>
      <w:r w:rsidR="00427B67">
        <w:rPr>
          <w:sz w:val="24"/>
          <w:szCs w:val="24"/>
        </w:rPr>
        <w:t xml:space="preserve">Anxiety Related Disorders </w:t>
      </w:r>
      <w:r w:rsidR="00427B67">
        <w:rPr>
          <w:sz w:val="24"/>
          <w:szCs w:val="24"/>
        </w:rPr>
        <w:fldChar w:fldCharType="begin"/>
      </w:r>
      <w:r w:rsidR="005A1232">
        <w:rPr>
          <w:sz w:val="24"/>
          <w:szCs w:val="24"/>
        </w:rPr>
        <w:instrText xml:space="preserve"> ADDIN ZOTERO_ITEM CSL_CITATION {"citationID":"tDAtYHju","properties":{"formattedCitation":"(Birmaher et al., 1997)","plainCitation":"(Birmaher et al., 1997)","dontUpdate":true,"noteIndex":0},"citationItems":[{"id":4648,"uris":["http://zotero.org/users/5958044/items/CX4UY5P8"],"itemData":{"id":4648,"type":"article-journal","abstract":"OBJECTIVE: To develop a reliable and valid child and parent self-report instrument to screen children with anxiety disorders.\nMETHOD: An 85-item questionnaire was administered to 341 outpatient children and adolescents and 300 parents. Utilizing item analyses and factor analyses, the original scale was reduced to 38 items. A subsample of children (n = 88) and parents (n = 86) was retested an average of 5 weeks (4 days to 15 weeks after the initial screening.\nRESULTS: The child and parent Screen for Child Anxiety Related Emotional Disorders (SCARED) both yielded five factors: somatic/panic, general anxiety, separation anxiety, social phobia For the total score and each of the five factors, both the child and parent SCARED demonstrated good internal consistency (alpha = .74 to .93), test-retest reliability (intraclass correlation coefficients = .70 to .90), discriminative validity (both between anxiety and other disorders and within anxiety disorders), and moderate parent-child agreement (r = .20 to .47, p &lt; .001, all correlations).\nCONCLUSIONS: The SCARED shows promise as a screening instrument for anxiety disorders. Future studies using the SCARED in community samples are indicated.","container-title":"Journal of the American Academy of Child and Adolescent Psychiatry","DOI":"10.1097/00004583-199704000-00018","ISSN":"0890-8567","issue":"4","journalAbbreviation":"J Am Acad Child Adolesc Psychiatry","language":"eng","note":"PMID: 9100430","page":"545-553","source":"PubMed","title":"The Screen for Child Anxiety Related Emotional Disorders (SCARED): scale construction and psychometric characteristics","title-short":"The Screen for Child Anxiety Related Emotional Disorders (SCARED)","volume":"36","author":[{"family":"Birmaher","given":"B."},{"family":"Khetarpal","given":"S."},{"family":"Brent","given":"D."},{"family":"Cully","given":"M."},{"family":"Balach","given":"L."},{"family":"Kaufman","given":"J."},{"family":"Neer","given":"S. M."}],"issued":{"date-parts":[["1997",4]]}}}],"schema":"https://github.com/citation-style-language/schema/raw/master/csl-citation.json"} </w:instrText>
      </w:r>
      <w:r w:rsidR="00427B67">
        <w:rPr>
          <w:sz w:val="24"/>
          <w:szCs w:val="24"/>
        </w:rPr>
        <w:fldChar w:fldCharType="separate"/>
      </w:r>
      <w:r w:rsidR="00427B67" w:rsidRPr="00427B67">
        <w:rPr>
          <w:sz w:val="24"/>
        </w:rPr>
        <w:t>(</w:t>
      </w:r>
      <w:r w:rsidR="00CA2068">
        <w:rPr>
          <w:sz w:val="24"/>
        </w:rPr>
        <w:t xml:space="preserve">SCARED; </w:t>
      </w:r>
      <w:r w:rsidR="00427B67" w:rsidRPr="00427B67">
        <w:rPr>
          <w:sz w:val="24"/>
        </w:rPr>
        <w:t>Birmaher et al., 1997)</w:t>
      </w:r>
      <w:r w:rsidR="00427B67">
        <w:rPr>
          <w:sz w:val="24"/>
          <w:szCs w:val="24"/>
        </w:rPr>
        <w:fldChar w:fldCharType="end"/>
      </w:r>
      <w:r w:rsidR="00CA2068">
        <w:rPr>
          <w:sz w:val="24"/>
          <w:szCs w:val="24"/>
        </w:rPr>
        <w:t>.</w:t>
      </w:r>
    </w:p>
    <w:p w14:paraId="2B4C7EDF" w14:textId="77777777" w:rsidR="00D850CE" w:rsidRPr="001F45E9" w:rsidRDefault="00D850CE" w:rsidP="006833D5">
      <w:pPr>
        <w:pStyle w:val="BodyText"/>
        <w:rPr>
          <w:sz w:val="24"/>
          <w:szCs w:val="24"/>
        </w:rPr>
      </w:pPr>
    </w:p>
    <w:p w14:paraId="1DD2900E" w14:textId="6861F73F"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fMRI</w:t>
      </w:r>
      <w:r w:rsidRPr="001F45E9">
        <w:rPr>
          <w:rFonts w:ascii="Times New Roman" w:hAnsi="Times New Roman" w:cs="Times New Roman"/>
          <w:spacing w:val="-6"/>
          <w:sz w:val="24"/>
          <w:szCs w:val="24"/>
        </w:rPr>
        <w:t xml:space="preserve"> </w:t>
      </w:r>
      <w:r w:rsidRPr="001F45E9">
        <w:rPr>
          <w:rFonts w:ascii="Times New Roman" w:hAnsi="Times New Roman" w:cs="Times New Roman"/>
          <w:sz w:val="24"/>
          <w:szCs w:val="24"/>
        </w:rPr>
        <w:t>data</w:t>
      </w:r>
      <w:r w:rsidRPr="001F45E9">
        <w:rPr>
          <w:rFonts w:ascii="Times New Roman" w:hAnsi="Times New Roman" w:cs="Times New Roman"/>
          <w:spacing w:val="-5"/>
          <w:sz w:val="24"/>
          <w:szCs w:val="24"/>
        </w:rPr>
        <w:t xml:space="preserve"> </w:t>
      </w:r>
      <w:r w:rsidRPr="001F45E9">
        <w:rPr>
          <w:rFonts w:ascii="Times New Roman" w:hAnsi="Times New Roman" w:cs="Times New Roman"/>
          <w:spacing w:val="-2"/>
          <w:sz w:val="24"/>
          <w:szCs w:val="24"/>
        </w:rPr>
        <w:t>acquisition</w:t>
      </w:r>
    </w:p>
    <w:p w14:paraId="17BFCEFA" w14:textId="7D575B6F" w:rsidR="00F3339E" w:rsidRPr="002A687C" w:rsidRDefault="005664D9">
      <w:pPr>
        <w:pStyle w:val="BodyText"/>
        <w:rPr>
          <w:sz w:val="24"/>
          <w:szCs w:val="24"/>
        </w:rPr>
        <w:pPrChange w:id="0" w:author="Nielson, Dylan (NIH/NIMH) [E]" w:date="2022-10-11T10:31:00Z">
          <w:pPr>
            <w:pStyle w:val="BodyText"/>
            <w:spacing w:line="249" w:lineRule="auto"/>
          </w:pPr>
        </w:pPrChange>
      </w:pPr>
      <w:r w:rsidRPr="002A687C">
        <w:rPr>
          <w:sz w:val="24"/>
          <w:szCs w:val="24"/>
          <w:rPrChange w:id="1" w:author="Nielson, Dylan (NIH/NIMH) [E]" w:date="2022-10-11T10:32:00Z">
            <w:rPr>
              <w:spacing w:val="-2"/>
              <w:sz w:val="24"/>
              <w:szCs w:val="24"/>
            </w:rPr>
          </w:rPrChange>
        </w:rPr>
        <w:t>Following</w:t>
      </w:r>
      <w:r w:rsidRPr="002A687C">
        <w:rPr>
          <w:sz w:val="24"/>
          <w:szCs w:val="24"/>
          <w:rPrChange w:id="2" w:author="Nielson, Dylan (NIH/NIMH) [E]" w:date="2022-10-11T10:32:00Z">
            <w:rPr>
              <w:spacing w:val="-4"/>
              <w:sz w:val="24"/>
              <w:szCs w:val="24"/>
            </w:rPr>
          </w:rPrChange>
        </w:rPr>
        <w:t xml:space="preserve"> </w:t>
      </w:r>
      <w:r w:rsidRPr="002A687C">
        <w:rPr>
          <w:sz w:val="24"/>
          <w:szCs w:val="24"/>
          <w:rPrChange w:id="3" w:author="Nielson, Dylan (NIH/NIMH) [E]" w:date="2022-10-11T10:32:00Z">
            <w:rPr>
              <w:spacing w:val="-2"/>
              <w:sz w:val="24"/>
              <w:szCs w:val="24"/>
            </w:rPr>
          </w:rPrChange>
        </w:rPr>
        <w:t>in-person</w:t>
      </w:r>
      <w:r w:rsidRPr="002A687C">
        <w:rPr>
          <w:sz w:val="24"/>
          <w:szCs w:val="24"/>
          <w:rPrChange w:id="4" w:author="Nielson, Dylan (NIH/NIMH) [E]" w:date="2022-10-11T10:32:00Z">
            <w:rPr>
              <w:spacing w:val="-4"/>
              <w:sz w:val="24"/>
              <w:szCs w:val="24"/>
            </w:rPr>
          </w:rPrChange>
        </w:rPr>
        <w:t xml:space="preserve"> </w:t>
      </w:r>
      <w:r w:rsidRPr="002A687C">
        <w:rPr>
          <w:sz w:val="24"/>
          <w:szCs w:val="24"/>
          <w:rPrChange w:id="5" w:author="Nielson, Dylan (NIH/NIMH) [E]" w:date="2022-10-11T10:32:00Z">
            <w:rPr>
              <w:spacing w:val="-2"/>
              <w:sz w:val="24"/>
              <w:szCs w:val="24"/>
            </w:rPr>
          </w:rPrChange>
        </w:rPr>
        <w:t>screening,</w:t>
      </w:r>
      <w:r w:rsidRPr="002A687C">
        <w:rPr>
          <w:sz w:val="24"/>
          <w:szCs w:val="24"/>
          <w:rPrChange w:id="6" w:author="Nielson, Dylan (NIH/NIMH) [E]" w:date="2022-10-11T10:32:00Z">
            <w:rPr>
              <w:spacing w:val="-4"/>
              <w:sz w:val="24"/>
              <w:szCs w:val="24"/>
            </w:rPr>
          </w:rPrChange>
        </w:rPr>
        <w:t xml:space="preserve"> </w:t>
      </w:r>
      <w:r w:rsidRPr="002A687C">
        <w:rPr>
          <w:sz w:val="24"/>
          <w:szCs w:val="24"/>
          <w:rPrChange w:id="7" w:author="Nielson, Dylan (NIH/NIMH) [E]" w:date="2022-10-11T10:32:00Z">
            <w:rPr>
              <w:spacing w:val="-2"/>
              <w:sz w:val="24"/>
              <w:szCs w:val="24"/>
            </w:rPr>
          </w:rPrChange>
        </w:rPr>
        <w:t>participants</w:t>
      </w:r>
      <w:r w:rsidRPr="002A687C">
        <w:rPr>
          <w:sz w:val="24"/>
          <w:szCs w:val="24"/>
          <w:rPrChange w:id="8" w:author="Nielson, Dylan (NIH/NIMH) [E]" w:date="2022-10-11T10:32:00Z">
            <w:rPr>
              <w:spacing w:val="-4"/>
              <w:sz w:val="24"/>
              <w:szCs w:val="24"/>
            </w:rPr>
          </w:rPrChange>
        </w:rPr>
        <w:t xml:space="preserve"> </w:t>
      </w:r>
      <w:r w:rsidRPr="002A687C">
        <w:rPr>
          <w:sz w:val="24"/>
          <w:szCs w:val="24"/>
          <w:rPrChange w:id="9" w:author="Nielson, Dylan (NIH/NIMH) [E]" w:date="2022-10-11T10:32:00Z">
            <w:rPr>
              <w:spacing w:val="-2"/>
              <w:sz w:val="24"/>
              <w:szCs w:val="24"/>
            </w:rPr>
          </w:rPrChange>
        </w:rPr>
        <w:t>were</w:t>
      </w:r>
      <w:r w:rsidRPr="002A687C">
        <w:rPr>
          <w:sz w:val="24"/>
          <w:szCs w:val="24"/>
          <w:rPrChange w:id="10" w:author="Nielson, Dylan (NIH/NIMH) [E]" w:date="2022-10-11T10:32:00Z">
            <w:rPr>
              <w:spacing w:val="-4"/>
              <w:sz w:val="24"/>
              <w:szCs w:val="24"/>
            </w:rPr>
          </w:rPrChange>
        </w:rPr>
        <w:t xml:space="preserve"> </w:t>
      </w:r>
      <w:r w:rsidRPr="002A687C">
        <w:rPr>
          <w:sz w:val="24"/>
          <w:szCs w:val="24"/>
          <w:rPrChange w:id="11" w:author="Nielson, Dylan (NIH/NIMH) [E]" w:date="2022-10-11T10:32:00Z">
            <w:rPr>
              <w:spacing w:val="-2"/>
              <w:sz w:val="24"/>
              <w:szCs w:val="24"/>
            </w:rPr>
          </w:rPrChange>
        </w:rPr>
        <w:t>scanned</w:t>
      </w:r>
      <w:r w:rsidRPr="002A687C">
        <w:rPr>
          <w:sz w:val="24"/>
          <w:szCs w:val="24"/>
          <w:rPrChange w:id="12" w:author="Nielson, Dylan (NIH/NIMH) [E]" w:date="2022-10-11T10:32:00Z">
            <w:rPr>
              <w:spacing w:val="-4"/>
              <w:sz w:val="24"/>
              <w:szCs w:val="24"/>
            </w:rPr>
          </w:rPrChange>
        </w:rPr>
        <w:t xml:space="preserve"> </w:t>
      </w:r>
      <w:r w:rsidRPr="002A687C">
        <w:rPr>
          <w:sz w:val="24"/>
          <w:szCs w:val="24"/>
          <w:rPrChange w:id="13" w:author="Nielson, Dylan (NIH/NIMH) [E]" w:date="2022-10-11T10:32:00Z">
            <w:rPr>
              <w:spacing w:val="-2"/>
              <w:sz w:val="24"/>
              <w:szCs w:val="24"/>
            </w:rPr>
          </w:rPrChange>
        </w:rPr>
        <w:t>in</w:t>
      </w:r>
      <w:r w:rsidRPr="002A687C">
        <w:rPr>
          <w:sz w:val="24"/>
          <w:szCs w:val="24"/>
          <w:rPrChange w:id="14" w:author="Nielson, Dylan (NIH/NIMH) [E]" w:date="2022-10-11T10:32:00Z">
            <w:rPr>
              <w:spacing w:val="-4"/>
              <w:sz w:val="24"/>
              <w:szCs w:val="24"/>
            </w:rPr>
          </w:rPrChange>
        </w:rPr>
        <w:t xml:space="preserve"> </w:t>
      </w:r>
      <w:r w:rsidRPr="002A687C">
        <w:rPr>
          <w:sz w:val="24"/>
          <w:szCs w:val="24"/>
          <w:rPrChange w:id="15" w:author="Nielson, Dylan (NIH/NIMH) [E]" w:date="2022-10-11T10:32:00Z">
            <w:rPr>
              <w:spacing w:val="-2"/>
              <w:sz w:val="24"/>
              <w:szCs w:val="24"/>
            </w:rPr>
          </w:rPrChange>
        </w:rPr>
        <w:t>a</w:t>
      </w:r>
      <w:r w:rsidRPr="002A687C">
        <w:rPr>
          <w:sz w:val="24"/>
          <w:szCs w:val="24"/>
          <w:rPrChange w:id="16" w:author="Nielson, Dylan (NIH/NIMH) [E]" w:date="2022-10-11T10:32:00Z">
            <w:rPr>
              <w:spacing w:val="-4"/>
              <w:sz w:val="24"/>
              <w:szCs w:val="24"/>
            </w:rPr>
          </w:rPrChange>
        </w:rPr>
        <w:t xml:space="preserve"> </w:t>
      </w:r>
      <w:r w:rsidRPr="002A687C">
        <w:rPr>
          <w:sz w:val="24"/>
          <w:szCs w:val="24"/>
          <w:rPrChange w:id="17" w:author="Nielson, Dylan (NIH/NIMH) [E]" w:date="2022-10-11T10:32:00Z">
            <w:rPr>
              <w:spacing w:val="-2"/>
              <w:sz w:val="24"/>
              <w:szCs w:val="24"/>
            </w:rPr>
          </w:rPrChange>
        </w:rPr>
        <w:t>General</w:t>
      </w:r>
      <w:r w:rsidRPr="002A687C">
        <w:rPr>
          <w:sz w:val="24"/>
          <w:szCs w:val="24"/>
          <w:rPrChange w:id="18" w:author="Nielson, Dylan (NIH/NIMH) [E]" w:date="2022-10-11T10:32:00Z">
            <w:rPr>
              <w:spacing w:val="-4"/>
              <w:sz w:val="24"/>
              <w:szCs w:val="24"/>
            </w:rPr>
          </w:rPrChange>
        </w:rPr>
        <w:t xml:space="preserve"> </w:t>
      </w:r>
      <w:r w:rsidRPr="002A687C">
        <w:rPr>
          <w:sz w:val="24"/>
          <w:szCs w:val="24"/>
          <w:rPrChange w:id="19" w:author="Nielson, Dylan (NIH/NIMH) [E]" w:date="2022-10-11T10:32:00Z">
            <w:rPr>
              <w:spacing w:val="-2"/>
              <w:sz w:val="24"/>
              <w:szCs w:val="24"/>
            </w:rPr>
          </w:rPrChange>
        </w:rPr>
        <w:t>Electric</w:t>
      </w:r>
      <w:r w:rsidRPr="002A687C">
        <w:rPr>
          <w:sz w:val="24"/>
          <w:szCs w:val="24"/>
          <w:rPrChange w:id="20" w:author="Nielson, Dylan (NIH/NIMH) [E]" w:date="2022-10-11T10:32:00Z">
            <w:rPr>
              <w:spacing w:val="-4"/>
              <w:sz w:val="24"/>
              <w:szCs w:val="24"/>
            </w:rPr>
          </w:rPrChange>
        </w:rPr>
        <w:t xml:space="preserve"> </w:t>
      </w:r>
      <w:r w:rsidRPr="002A687C">
        <w:rPr>
          <w:sz w:val="24"/>
          <w:szCs w:val="24"/>
          <w:rPrChange w:id="21" w:author="Nielson, Dylan (NIH/NIMH) [E]" w:date="2022-10-11T10:32:00Z">
            <w:rPr>
              <w:spacing w:val="-2"/>
              <w:sz w:val="24"/>
              <w:szCs w:val="24"/>
            </w:rPr>
          </w:rPrChange>
        </w:rPr>
        <w:t>(Waukesha,</w:t>
      </w:r>
      <w:r w:rsidRPr="002A687C">
        <w:rPr>
          <w:sz w:val="24"/>
          <w:szCs w:val="24"/>
          <w:rPrChange w:id="22" w:author="Nielson, Dylan (NIH/NIMH) [E]" w:date="2022-10-11T10:32:00Z">
            <w:rPr>
              <w:spacing w:val="-4"/>
              <w:sz w:val="24"/>
              <w:szCs w:val="24"/>
            </w:rPr>
          </w:rPrChange>
        </w:rPr>
        <w:t xml:space="preserve"> </w:t>
      </w:r>
      <w:r w:rsidRPr="002A687C">
        <w:rPr>
          <w:sz w:val="24"/>
          <w:szCs w:val="24"/>
          <w:rPrChange w:id="23" w:author="Nielson, Dylan (NIH/NIMH) [E]" w:date="2022-10-11T10:32:00Z">
            <w:rPr>
              <w:spacing w:val="-2"/>
              <w:sz w:val="24"/>
              <w:szCs w:val="24"/>
            </w:rPr>
          </w:rPrChange>
        </w:rPr>
        <w:t>WI)</w:t>
      </w:r>
      <w:r w:rsidRPr="002A687C">
        <w:rPr>
          <w:sz w:val="24"/>
          <w:szCs w:val="24"/>
          <w:rPrChange w:id="24" w:author="Nielson, Dylan (NIH/NIMH) [E]" w:date="2022-10-11T10:32:00Z">
            <w:rPr>
              <w:spacing w:val="-4"/>
              <w:sz w:val="24"/>
              <w:szCs w:val="24"/>
            </w:rPr>
          </w:rPrChange>
        </w:rPr>
        <w:t xml:space="preserve"> </w:t>
      </w:r>
      <w:ins w:id="25" w:author="Nielson, Dylan (NIH/NIMH) [E]" w:date="2022-10-11T16:35:00Z">
        <w:r w:rsidR="00085A9C">
          <w:rPr>
            <w:sz w:val="24"/>
            <w:szCs w:val="24"/>
          </w:rPr>
          <w:t xml:space="preserve">Discovery </w:t>
        </w:r>
      </w:ins>
      <w:del w:id="26" w:author="Nielson, Dylan (NIH/NIMH) [E]" w:date="2022-10-11T16:35:00Z">
        <w:r w:rsidRPr="002A687C" w:rsidDel="00085A9C">
          <w:rPr>
            <w:sz w:val="24"/>
            <w:szCs w:val="24"/>
            <w:rPrChange w:id="27" w:author="Nielson, Dylan (NIH/NIMH) [E]" w:date="2022-10-11T10:32:00Z">
              <w:rPr>
                <w:spacing w:val="-2"/>
                <w:sz w:val="24"/>
                <w:szCs w:val="24"/>
              </w:rPr>
            </w:rPrChange>
          </w:rPr>
          <w:delText>Signa</w:delText>
        </w:r>
        <w:r w:rsidRPr="002A687C" w:rsidDel="00085A9C">
          <w:rPr>
            <w:sz w:val="24"/>
            <w:szCs w:val="24"/>
            <w:rPrChange w:id="28" w:author="Nielson, Dylan (NIH/NIMH) [E]" w:date="2022-10-11T10:32:00Z">
              <w:rPr>
                <w:spacing w:val="-4"/>
                <w:sz w:val="24"/>
                <w:szCs w:val="24"/>
              </w:rPr>
            </w:rPrChange>
          </w:rPr>
          <w:delText xml:space="preserve"> </w:delText>
        </w:r>
        <w:r w:rsidRPr="002A687C" w:rsidDel="00085A9C">
          <w:rPr>
            <w:sz w:val="24"/>
            <w:szCs w:val="24"/>
            <w:rPrChange w:id="29" w:author="Nielson, Dylan (NIH/NIMH) [E]" w:date="2022-10-11T10:32:00Z">
              <w:rPr>
                <w:spacing w:val="-2"/>
                <w:sz w:val="24"/>
                <w:szCs w:val="24"/>
              </w:rPr>
            </w:rPrChange>
          </w:rPr>
          <w:delText>3-Tesla</w:delText>
        </w:r>
        <w:r w:rsidRPr="002A687C" w:rsidDel="00085A9C">
          <w:rPr>
            <w:sz w:val="24"/>
            <w:szCs w:val="24"/>
            <w:rPrChange w:id="30" w:author="Nielson, Dylan (NIH/NIMH) [E]" w:date="2022-10-11T10:32:00Z">
              <w:rPr>
                <w:spacing w:val="-4"/>
                <w:sz w:val="24"/>
                <w:szCs w:val="24"/>
              </w:rPr>
            </w:rPrChange>
          </w:rPr>
          <w:delText xml:space="preserve"> </w:delText>
        </w:r>
      </w:del>
      <w:r w:rsidRPr="002A687C">
        <w:rPr>
          <w:sz w:val="24"/>
          <w:szCs w:val="24"/>
          <w:rPrChange w:id="31" w:author="Nielson, Dylan (NIH/NIMH) [E]" w:date="2022-10-11T10:32:00Z">
            <w:rPr>
              <w:spacing w:val="-2"/>
              <w:sz w:val="24"/>
              <w:szCs w:val="24"/>
            </w:rPr>
          </w:rPrChange>
        </w:rPr>
        <w:t>MR-750s</w:t>
      </w:r>
      <w:ins w:id="32" w:author="Nielson, Dylan (NIH/NIMH) [E]" w:date="2022-10-11T16:35:00Z">
        <w:r w:rsidR="00085A9C">
          <w:rPr>
            <w:sz w:val="24"/>
            <w:szCs w:val="24"/>
          </w:rPr>
          <w:t xml:space="preserve"> </w:t>
        </w:r>
      </w:ins>
      <w:del w:id="33" w:author="Nielson, Dylan (NIH/NIMH) [E]" w:date="2022-10-11T16:35:00Z">
        <w:r w:rsidRPr="002A687C" w:rsidDel="00085A9C">
          <w:rPr>
            <w:sz w:val="24"/>
            <w:szCs w:val="24"/>
            <w:rPrChange w:id="34" w:author="Nielson, Dylan (NIH/NIMH) [E]" w:date="2022-10-11T10:32:00Z">
              <w:rPr>
                <w:spacing w:val="-2"/>
                <w:sz w:val="24"/>
                <w:szCs w:val="24"/>
              </w:rPr>
            </w:rPrChange>
          </w:rPr>
          <w:delText xml:space="preserve"> </w:delText>
        </w:r>
      </w:del>
      <w:ins w:id="35" w:author="Nielson, Dylan (NIH/NIMH) [E]" w:date="2022-10-11T16:35:00Z">
        <w:r w:rsidR="00085A9C">
          <w:rPr>
            <w:sz w:val="24"/>
            <w:szCs w:val="24"/>
          </w:rPr>
          <w:t xml:space="preserve">3 tesla scanner </w:t>
        </w:r>
      </w:ins>
      <w:del w:id="36" w:author="Nielson, Dylan (NIH/NIMH) [E]" w:date="2022-10-11T16:35:00Z">
        <w:r w:rsidRPr="002A687C" w:rsidDel="00085A9C">
          <w:rPr>
            <w:sz w:val="24"/>
            <w:szCs w:val="24"/>
          </w:rPr>
          <w:delText>magnet</w:delText>
        </w:r>
      </w:del>
      <w:ins w:id="37" w:author="Nielson, Dylan (NIH/NIMH) [E]" w:date="2022-10-11T10:36:00Z">
        <w:r w:rsidR="002A687C">
          <w:rPr>
            <w:sz w:val="24"/>
            <w:szCs w:val="24"/>
          </w:rPr>
          <w:t>with 32 channel head coils</w:t>
        </w:r>
      </w:ins>
      <w:r w:rsidRPr="002A687C">
        <w:rPr>
          <w:sz w:val="24"/>
          <w:szCs w:val="24"/>
        </w:rPr>
        <w:t>, being randomly assigned to one of two similar scanners. Both scanners were housed in the NMR suite of the NIH clinical center. The fixation stimulus was displayed via back-projection from a head-coil-mounted mirror. Foam padding was used to constrain head movement.</w:t>
      </w:r>
      <w:ins w:id="38" w:author="Nielson, Dylan (NIH/NIMH) [E]" w:date="2022-10-11T10:25:00Z">
        <w:r w:rsidR="002A687C" w:rsidRPr="008328DC">
          <w:rPr>
            <w:sz w:val="24"/>
            <w:szCs w:val="24"/>
          </w:rPr>
          <w:t xml:space="preserve"> Res</w:t>
        </w:r>
        <w:r w:rsidR="002A687C" w:rsidRPr="002A687C">
          <w:rPr>
            <w:sz w:val="24"/>
            <w:szCs w:val="24"/>
          </w:rPr>
          <w:t xml:space="preserve">ting state data was collected with </w:t>
        </w:r>
      </w:ins>
      <w:del w:id="39" w:author="Nielson, Dylan (NIH/NIMH) [E]" w:date="2022-10-11T10:25:00Z">
        <w:r w:rsidRPr="002A687C" w:rsidDel="002A687C">
          <w:rPr>
            <w:sz w:val="24"/>
            <w:szCs w:val="24"/>
          </w:rPr>
          <w:delText xml:space="preserve"> 47 oblique axial slices (3.0 mm thickness) per volume were obtained using </w:delText>
        </w:r>
      </w:del>
      <w:r w:rsidRPr="002A687C">
        <w:rPr>
          <w:sz w:val="24"/>
          <w:szCs w:val="24"/>
        </w:rPr>
        <w:t xml:space="preserve">a </w:t>
      </w:r>
      <w:ins w:id="40" w:author="Nielson, Dylan (NIH/NIMH) [E]" w:date="2022-10-11T10:25:00Z">
        <w:r w:rsidR="002A687C" w:rsidRPr="002A687C">
          <w:rPr>
            <w:sz w:val="24"/>
            <w:szCs w:val="24"/>
          </w:rPr>
          <w:t xml:space="preserve">multi-echo </w:t>
        </w:r>
      </w:ins>
      <w:r w:rsidRPr="002A687C">
        <w:rPr>
          <w:sz w:val="24"/>
          <w:szCs w:val="24"/>
        </w:rPr>
        <w:t>T2</w:t>
      </w:r>
      <w:ins w:id="41" w:author="Nielson, Dylan (NIH/NIMH) [E]" w:date="2022-10-11T10:25:00Z">
        <w:r w:rsidR="002A687C" w:rsidRPr="002A687C">
          <w:rPr>
            <w:sz w:val="24"/>
            <w:szCs w:val="24"/>
          </w:rPr>
          <w:t>*</w:t>
        </w:r>
      </w:ins>
      <w:r w:rsidRPr="002A687C">
        <w:rPr>
          <w:sz w:val="24"/>
          <w:szCs w:val="24"/>
        </w:rPr>
        <w:t xml:space="preserve">-weighted echo-planar sequence </w:t>
      </w:r>
      <w:ins w:id="42" w:author="Nielson, Dylan (NIH/NIMH) [E]" w:date="2022-10-11T10:31:00Z">
        <w:r w:rsidR="002A687C" w:rsidRPr="002A687C">
          <w:rPr>
            <w:sz w:val="24"/>
            <w:szCs w:val="24"/>
          </w:rPr>
          <w:t xml:space="preserve">with 32 oblique axial slices (4.0 mm thickness) </w:t>
        </w:r>
      </w:ins>
      <w:r w:rsidRPr="002A687C">
        <w:rPr>
          <w:sz w:val="24"/>
          <w:szCs w:val="24"/>
        </w:rPr>
        <w:t>(</w:t>
      </w:r>
      <w:ins w:id="43" w:author="Nielson, Dylan (NIH/NIMH) [E]" w:date="2022-10-11T10:26:00Z">
        <w:r w:rsidR="002A687C" w:rsidRPr="002A687C">
          <w:rPr>
            <w:sz w:val="24"/>
            <w:szCs w:val="24"/>
          </w:rPr>
          <w:t xml:space="preserve">4 echos: </w:t>
        </w:r>
      </w:ins>
      <w:del w:id="44" w:author="Nielson, Dylan (NIH/NIMH) [E]" w:date="2022-10-11T10:26:00Z">
        <w:r w:rsidRPr="002A687C" w:rsidDel="002A687C">
          <w:rPr>
            <w:sz w:val="24"/>
            <w:szCs w:val="24"/>
          </w:rPr>
          <w:delText>echo time, 30</w:delText>
        </w:r>
      </w:del>
      <w:ins w:id="45" w:author="Nielson, Dylan (NIH/NIMH) [E]" w:date="2022-10-11T10:26:00Z">
        <w:r w:rsidR="002A687C" w:rsidRPr="002A687C">
          <w:rPr>
            <w:sz w:val="24"/>
            <w:szCs w:val="24"/>
          </w:rPr>
          <w:t>15.2</w:t>
        </w:r>
      </w:ins>
      <w:r w:rsidRPr="002A687C">
        <w:rPr>
          <w:sz w:val="24"/>
          <w:szCs w:val="24"/>
        </w:rPr>
        <w:t xml:space="preserve"> ms</w:t>
      </w:r>
      <w:ins w:id="46" w:author="Nielson, Dylan (NIH/NIMH) [E]" w:date="2022-10-11T10:26:00Z">
        <w:r w:rsidR="002A687C" w:rsidRPr="002A687C">
          <w:rPr>
            <w:sz w:val="24"/>
            <w:szCs w:val="24"/>
          </w:rPr>
          <w:t xml:space="preserve">, </w:t>
        </w:r>
      </w:ins>
      <w:ins w:id="47" w:author="Nielson, Dylan (NIH/NIMH) [E]" w:date="2022-10-11T10:27:00Z">
        <w:r w:rsidR="002A687C" w:rsidRPr="002A687C">
          <w:rPr>
            <w:sz w:val="24"/>
            <w:szCs w:val="24"/>
          </w:rPr>
          <w:t>28.8 ms, 42.4 ms, 56 ms</w:t>
        </w:r>
      </w:ins>
      <w:r w:rsidRPr="002A687C">
        <w:rPr>
          <w:sz w:val="24"/>
          <w:szCs w:val="24"/>
        </w:rPr>
        <w:t xml:space="preserve">; flip angle, </w:t>
      </w:r>
      <w:del w:id="48" w:author="Nielson, Dylan (NIH/NIMH) [E]" w:date="2022-10-11T10:28:00Z">
        <w:r w:rsidRPr="002A687C" w:rsidDel="002A687C">
          <w:rPr>
            <w:sz w:val="24"/>
            <w:szCs w:val="24"/>
          </w:rPr>
          <w:delText>75</w:delText>
        </w:r>
      </w:del>
      <w:ins w:id="49" w:author="Nielson, Dylan (NIH/NIMH) [E]" w:date="2022-10-11T10:28:00Z">
        <w:r w:rsidR="002A687C" w:rsidRPr="002A687C">
          <w:rPr>
            <w:sz w:val="24"/>
            <w:szCs w:val="24"/>
          </w:rPr>
          <w:t>80</w:t>
        </w:r>
      </w:ins>
      <w:r w:rsidRPr="002A687C">
        <w:rPr>
          <w:sz w:val="24"/>
          <w:szCs w:val="24"/>
        </w:rPr>
        <w:t xml:space="preserve">°; 64 × 64 matrix; field of view, 240 mm; in-plane resolution, </w:t>
      </w:r>
      <w:ins w:id="50" w:author="Nielson, Dylan (NIH/NIMH) [E]" w:date="2022-10-11T10:30:00Z">
        <w:r w:rsidR="002A687C" w:rsidRPr="002A687C">
          <w:rPr>
            <w:sz w:val="24"/>
            <w:szCs w:val="24"/>
          </w:rPr>
          <w:t>3.75</w:t>
        </w:r>
      </w:ins>
      <w:del w:id="51" w:author="Nielson, Dylan (NIH/NIMH) [E]" w:date="2022-10-11T10:30:00Z">
        <w:r w:rsidRPr="002A687C" w:rsidDel="002A687C">
          <w:rPr>
            <w:sz w:val="24"/>
            <w:szCs w:val="24"/>
          </w:rPr>
          <w:delText>2.5</w:delText>
        </w:r>
      </w:del>
      <w:r w:rsidRPr="002A687C">
        <w:rPr>
          <w:sz w:val="24"/>
          <w:szCs w:val="24"/>
        </w:rPr>
        <w:t xml:space="preserve"> mm × </w:t>
      </w:r>
      <w:ins w:id="52" w:author="Nielson, Dylan (NIH/NIMH) [E]" w:date="2022-10-11T10:31:00Z">
        <w:r w:rsidR="002A687C" w:rsidRPr="002A687C">
          <w:rPr>
            <w:sz w:val="24"/>
            <w:szCs w:val="24"/>
          </w:rPr>
          <w:t>3.75</w:t>
        </w:r>
      </w:ins>
      <w:del w:id="53" w:author="Nielson, Dylan (NIH/NIMH) [E]" w:date="2022-10-11T10:30:00Z">
        <w:r w:rsidRPr="002A687C" w:rsidDel="002A687C">
          <w:rPr>
            <w:sz w:val="24"/>
            <w:szCs w:val="24"/>
          </w:rPr>
          <w:delText>2.5</w:delText>
        </w:r>
      </w:del>
      <w:r w:rsidRPr="002A687C">
        <w:rPr>
          <w:sz w:val="24"/>
          <w:szCs w:val="24"/>
        </w:rPr>
        <w:t xml:space="preserve"> mm; repetition time</w:t>
      </w:r>
      <w:ins w:id="54" w:author="Nielson, Dylan (NIH/NIMH) [E]" w:date="2022-10-11T16:38:00Z">
        <w:r w:rsidR="00085A9C">
          <w:rPr>
            <w:sz w:val="24"/>
            <w:szCs w:val="24"/>
          </w:rPr>
          <w:t xml:space="preserve">, </w:t>
        </w:r>
      </w:ins>
      <w:del w:id="55" w:author="Nielson, Dylan (NIH/NIMH) [E]" w:date="2022-10-11T16:38:00Z">
        <w:r w:rsidRPr="002A687C" w:rsidDel="00085A9C">
          <w:rPr>
            <w:sz w:val="24"/>
            <w:szCs w:val="24"/>
          </w:rPr>
          <w:delText xml:space="preserve"> was </w:delText>
        </w:r>
      </w:del>
      <w:r w:rsidRPr="002A687C">
        <w:rPr>
          <w:sz w:val="24"/>
          <w:szCs w:val="24"/>
        </w:rPr>
        <w:t>2</w:t>
      </w:r>
      <w:ins w:id="56" w:author="Nielson, Dylan (NIH/NIMH) [E]" w:date="2022-10-11T10:28:00Z">
        <w:r w:rsidR="002A687C" w:rsidRPr="002A687C">
          <w:rPr>
            <w:sz w:val="24"/>
            <w:szCs w:val="24"/>
          </w:rPr>
          <w:t>5</w:t>
        </w:r>
      </w:ins>
      <w:del w:id="57" w:author="Nielson, Dylan (NIH/NIMH) [E]" w:date="2022-10-11T10:28:00Z">
        <w:r w:rsidRPr="002A687C" w:rsidDel="002A687C">
          <w:rPr>
            <w:sz w:val="24"/>
            <w:szCs w:val="24"/>
          </w:rPr>
          <w:delText>0</w:delText>
        </w:r>
      </w:del>
      <w:r w:rsidRPr="002A687C">
        <w:rPr>
          <w:sz w:val="24"/>
          <w:szCs w:val="24"/>
        </w:rPr>
        <w:t>00 m</w:t>
      </w:r>
      <w:ins w:id="58" w:author="Nielson, Dylan (NIH/NIMH) [E]" w:date="2022-10-11T16:38:00Z">
        <w:r w:rsidR="00085A9C">
          <w:rPr>
            <w:sz w:val="24"/>
            <w:szCs w:val="24"/>
          </w:rPr>
          <w:t xml:space="preserve">s; </w:t>
        </w:r>
      </w:ins>
      <w:ins w:id="59" w:author="Nielson, Dylan (NIH/NIMH) [E]" w:date="2022-10-11T16:39:00Z">
        <w:r w:rsidR="00085A9C">
          <w:rPr>
            <w:sz w:val="24"/>
            <w:szCs w:val="24"/>
          </w:rPr>
          <w:t xml:space="preserve">pixel </w:t>
        </w:r>
      </w:ins>
      <w:ins w:id="60" w:author="Nielson, Dylan (NIH/NIMH) [E]" w:date="2022-10-11T16:38:00Z">
        <w:r w:rsidR="00085A9C">
          <w:rPr>
            <w:sz w:val="24"/>
            <w:szCs w:val="24"/>
          </w:rPr>
          <w:t>bandwidth</w:t>
        </w:r>
      </w:ins>
      <w:ins w:id="61" w:author="Nielson, Dylan (NIH/NIMH) [E]" w:date="2022-10-11T16:42:00Z">
        <w:r w:rsidR="00810964">
          <w:rPr>
            <w:sz w:val="24"/>
            <w:szCs w:val="24"/>
          </w:rPr>
          <w:t>,</w:t>
        </w:r>
      </w:ins>
      <w:ins w:id="62" w:author="Nielson, Dylan (NIH/NIMH) [E]" w:date="2022-10-11T16:39:00Z">
        <w:r w:rsidR="00085A9C">
          <w:rPr>
            <w:sz w:val="24"/>
            <w:szCs w:val="24"/>
          </w:rPr>
          <w:t xml:space="preserve"> 7812.5 Hz</w:t>
        </w:r>
      </w:ins>
      <w:del w:id="63" w:author="Nielson, Dylan (NIH/NIMH) [E]" w:date="2022-10-11T16:38:00Z">
        <w:r w:rsidRPr="002A687C" w:rsidDel="00085A9C">
          <w:rPr>
            <w:sz w:val="24"/>
            <w:szCs w:val="24"/>
          </w:rPr>
          <w:delText>s</w:delText>
        </w:r>
      </w:del>
      <w:r w:rsidRPr="002A687C">
        <w:rPr>
          <w:sz w:val="24"/>
          <w:szCs w:val="24"/>
        </w:rPr>
        <w:t>).</w:t>
      </w:r>
      <w:r w:rsidRPr="002A687C">
        <w:rPr>
          <w:sz w:val="24"/>
          <w:szCs w:val="24"/>
          <w:rPrChange w:id="64" w:author="Nielson, Dylan (NIH/NIMH) [E]" w:date="2022-10-11T10:32:00Z">
            <w:rPr>
              <w:spacing w:val="40"/>
              <w:sz w:val="24"/>
              <w:szCs w:val="24"/>
            </w:rPr>
          </w:rPrChange>
        </w:rPr>
        <w:t xml:space="preserve"> </w:t>
      </w:r>
      <w:r w:rsidRPr="002A687C">
        <w:rPr>
          <w:sz w:val="24"/>
          <w:szCs w:val="24"/>
        </w:rPr>
        <w:t xml:space="preserve">To improve the localization of activations, a high-resolution structural image was also collected from each participant during the same scanning session using a </w:t>
      </w:r>
      <w:r w:rsidRPr="002A687C">
        <w:rPr>
          <w:sz w:val="24"/>
          <w:szCs w:val="24"/>
          <w:rPrChange w:id="65" w:author="Nielson, Dylan (NIH/NIMH) [E]" w:date="2022-10-11T10:32:00Z">
            <w:rPr>
              <w:w w:val="95"/>
              <w:sz w:val="24"/>
              <w:szCs w:val="24"/>
            </w:rPr>
          </w:rPrChange>
        </w:rPr>
        <w:t xml:space="preserve">T1-weighted standardized magnetization prepared spoiled gradient recalled echo sequence with the following parameters: </w:t>
      </w:r>
      <w:r w:rsidRPr="002A687C">
        <w:rPr>
          <w:sz w:val="24"/>
          <w:szCs w:val="24"/>
        </w:rPr>
        <w:t>176</w:t>
      </w:r>
      <w:r w:rsidRPr="002A687C">
        <w:rPr>
          <w:sz w:val="24"/>
          <w:szCs w:val="24"/>
          <w:rPrChange w:id="66" w:author="Nielson, Dylan (NIH/NIMH) [E]" w:date="2022-10-11T10:32:00Z">
            <w:rPr>
              <w:spacing w:val="-2"/>
              <w:sz w:val="24"/>
              <w:szCs w:val="24"/>
            </w:rPr>
          </w:rPrChange>
        </w:rPr>
        <w:t xml:space="preserve"> </w:t>
      </w:r>
      <w:r w:rsidRPr="002A687C">
        <w:rPr>
          <w:sz w:val="24"/>
          <w:szCs w:val="24"/>
        </w:rPr>
        <w:t>1</w:t>
      </w:r>
      <w:r w:rsidRPr="002A687C">
        <w:rPr>
          <w:sz w:val="24"/>
          <w:szCs w:val="24"/>
          <w:rPrChange w:id="67" w:author="Nielson, Dylan (NIH/NIMH) [E]" w:date="2022-10-11T10:32:00Z">
            <w:rPr>
              <w:spacing w:val="-2"/>
              <w:sz w:val="24"/>
              <w:szCs w:val="24"/>
            </w:rPr>
          </w:rPrChange>
        </w:rPr>
        <w:t xml:space="preserve"> </w:t>
      </w:r>
      <w:r w:rsidRPr="002A687C">
        <w:rPr>
          <w:sz w:val="24"/>
          <w:szCs w:val="24"/>
        </w:rPr>
        <w:t>mm</w:t>
      </w:r>
      <w:r w:rsidRPr="002A687C">
        <w:rPr>
          <w:sz w:val="24"/>
          <w:szCs w:val="24"/>
          <w:rPrChange w:id="68" w:author="Nielson, Dylan (NIH/NIMH) [E]" w:date="2022-10-11T10:32:00Z">
            <w:rPr>
              <w:spacing w:val="-2"/>
              <w:sz w:val="24"/>
              <w:szCs w:val="24"/>
            </w:rPr>
          </w:rPrChange>
        </w:rPr>
        <w:t xml:space="preserve"> </w:t>
      </w:r>
      <w:del w:id="69" w:author="Nielson, Dylan (NIH/NIMH) [E]" w:date="2022-10-11T10:33:00Z">
        <w:r w:rsidRPr="002A687C" w:rsidDel="002A687C">
          <w:rPr>
            <w:sz w:val="24"/>
            <w:szCs w:val="24"/>
          </w:rPr>
          <w:delText>axial</w:delText>
        </w:r>
        <w:r w:rsidRPr="002A687C" w:rsidDel="002A687C">
          <w:rPr>
            <w:sz w:val="24"/>
            <w:szCs w:val="24"/>
            <w:rPrChange w:id="70" w:author="Nielson, Dylan (NIH/NIMH) [E]" w:date="2022-10-11T10:32:00Z">
              <w:rPr>
                <w:spacing w:val="-1"/>
                <w:sz w:val="24"/>
                <w:szCs w:val="24"/>
              </w:rPr>
            </w:rPrChange>
          </w:rPr>
          <w:delText xml:space="preserve"> </w:delText>
        </w:r>
      </w:del>
      <w:ins w:id="71" w:author="Nielson, Dylan (NIH/NIMH) [E]" w:date="2022-10-11T10:33:00Z">
        <w:r w:rsidR="002A687C">
          <w:rPr>
            <w:sz w:val="24"/>
            <w:szCs w:val="24"/>
          </w:rPr>
          <w:t>sagital</w:t>
        </w:r>
        <w:r w:rsidR="002A687C" w:rsidRPr="002A687C">
          <w:rPr>
            <w:sz w:val="24"/>
            <w:szCs w:val="24"/>
            <w:rPrChange w:id="72" w:author="Nielson, Dylan (NIH/NIMH) [E]" w:date="2022-10-11T10:32:00Z">
              <w:rPr>
                <w:spacing w:val="-1"/>
                <w:sz w:val="24"/>
                <w:szCs w:val="24"/>
              </w:rPr>
            </w:rPrChange>
          </w:rPr>
          <w:t xml:space="preserve"> </w:t>
        </w:r>
      </w:ins>
      <w:r w:rsidRPr="002A687C">
        <w:rPr>
          <w:sz w:val="24"/>
          <w:szCs w:val="24"/>
        </w:rPr>
        <w:t>slices;</w:t>
      </w:r>
      <w:r w:rsidRPr="002A687C">
        <w:rPr>
          <w:sz w:val="24"/>
          <w:szCs w:val="24"/>
          <w:rPrChange w:id="73" w:author="Nielson, Dylan (NIH/NIMH) [E]" w:date="2022-10-11T10:32:00Z">
            <w:rPr>
              <w:spacing w:val="-2"/>
              <w:sz w:val="24"/>
              <w:szCs w:val="24"/>
            </w:rPr>
          </w:rPrChange>
        </w:rPr>
        <w:t xml:space="preserve"> </w:t>
      </w:r>
      <w:ins w:id="74" w:author="Nielson, Dylan (NIH/NIMH) [E]" w:date="2022-10-11T16:40:00Z">
        <w:r w:rsidR="00085A9C">
          <w:rPr>
            <w:sz w:val="24"/>
            <w:szCs w:val="24"/>
          </w:rPr>
          <w:t xml:space="preserve">inversion time 900 ms; </w:t>
        </w:r>
      </w:ins>
      <w:ins w:id="75" w:author="Nielson, Dylan (NIH/NIMH) [E]" w:date="2022-10-11T16:41:00Z">
        <w:r w:rsidR="00085A9C">
          <w:rPr>
            <w:sz w:val="24"/>
            <w:szCs w:val="24"/>
          </w:rPr>
          <w:t>time between inversion pulses, 2530 ms</w:t>
        </w:r>
      </w:ins>
      <w:ins w:id="76" w:author="Nielson, Dylan (NIH/NIMH) [E]" w:date="2022-10-11T16:42:00Z">
        <w:r w:rsidR="00085A9C">
          <w:rPr>
            <w:sz w:val="24"/>
            <w:szCs w:val="24"/>
          </w:rPr>
          <w:t xml:space="preserve">; </w:t>
        </w:r>
      </w:ins>
      <w:r w:rsidRPr="002A687C">
        <w:rPr>
          <w:sz w:val="24"/>
          <w:szCs w:val="24"/>
        </w:rPr>
        <w:t>repetition</w:t>
      </w:r>
      <w:r w:rsidRPr="002A687C">
        <w:rPr>
          <w:sz w:val="24"/>
          <w:szCs w:val="24"/>
          <w:rPrChange w:id="77" w:author="Nielson, Dylan (NIH/NIMH) [E]" w:date="2022-10-11T10:32:00Z">
            <w:rPr>
              <w:spacing w:val="-2"/>
              <w:sz w:val="24"/>
              <w:szCs w:val="24"/>
            </w:rPr>
          </w:rPrChange>
        </w:rPr>
        <w:t xml:space="preserve"> </w:t>
      </w:r>
      <w:r w:rsidRPr="002A687C">
        <w:rPr>
          <w:sz w:val="24"/>
          <w:szCs w:val="24"/>
        </w:rPr>
        <w:t>time,</w:t>
      </w:r>
      <w:r w:rsidRPr="002A687C">
        <w:rPr>
          <w:sz w:val="24"/>
          <w:szCs w:val="24"/>
          <w:rPrChange w:id="78" w:author="Nielson, Dylan (NIH/NIMH) [E]" w:date="2022-10-11T10:32:00Z">
            <w:rPr>
              <w:spacing w:val="-2"/>
              <w:sz w:val="24"/>
              <w:szCs w:val="24"/>
            </w:rPr>
          </w:rPrChange>
        </w:rPr>
        <w:t xml:space="preserve"> </w:t>
      </w:r>
      <w:del w:id="79" w:author="Nielson, Dylan (NIH/NIMH) [E]" w:date="2022-10-11T10:35:00Z">
        <w:r w:rsidRPr="002A687C" w:rsidDel="002A687C">
          <w:rPr>
            <w:sz w:val="24"/>
            <w:szCs w:val="24"/>
          </w:rPr>
          <w:delText>8100</w:delText>
        </w:r>
        <w:r w:rsidRPr="002A687C" w:rsidDel="002A687C">
          <w:rPr>
            <w:sz w:val="24"/>
            <w:szCs w:val="24"/>
            <w:rPrChange w:id="80" w:author="Nielson, Dylan (NIH/NIMH) [E]" w:date="2022-10-11T10:32:00Z">
              <w:rPr>
                <w:spacing w:val="-1"/>
                <w:sz w:val="24"/>
                <w:szCs w:val="24"/>
              </w:rPr>
            </w:rPrChange>
          </w:rPr>
          <w:delText xml:space="preserve"> </w:delText>
        </w:r>
      </w:del>
      <w:ins w:id="81" w:author="Nielson, Dylan (NIH/NIMH) [E]" w:date="2022-10-11T10:35:00Z">
        <w:r w:rsidR="002A687C">
          <w:rPr>
            <w:sz w:val="24"/>
            <w:szCs w:val="24"/>
          </w:rPr>
          <w:t>7.7</w:t>
        </w:r>
        <w:r w:rsidR="002A687C" w:rsidRPr="002A687C">
          <w:rPr>
            <w:sz w:val="24"/>
            <w:szCs w:val="24"/>
            <w:rPrChange w:id="82" w:author="Nielson, Dylan (NIH/NIMH) [E]" w:date="2022-10-11T10:32:00Z">
              <w:rPr>
                <w:spacing w:val="-1"/>
                <w:sz w:val="24"/>
                <w:szCs w:val="24"/>
              </w:rPr>
            </w:rPrChange>
          </w:rPr>
          <w:t xml:space="preserve"> </w:t>
        </w:r>
      </w:ins>
      <w:r w:rsidRPr="002A687C">
        <w:rPr>
          <w:sz w:val="24"/>
          <w:szCs w:val="24"/>
        </w:rPr>
        <w:t>ms;</w:t>
      </w:r>
      <w:r w:rsidRPr="002A687C">
        <w:rPr>
          <w:sz w:val="24"/>
          <w:szCs w:val="24"/>
          <w:rPrChange w:id="83" w:author="Nielson, Dylan (NIH/NIMH) [E]" w:date="2022-10-11T10:32:00Z">
            <w:rPr>
              <w:spacing w:val="-2"/>
              <w:sz w:val="24"/>
              <w:szCs w:val="24"/>
            </w:rPr>
          </w:rPrChange>
        </w:rPr>
        <w:t xml:space="preserve"> </w:t>
      </w:r>
      <w:r w:rsidRPr="002A687C">
        <w:rPr>
          <w:sz w:val="24"/>
          <w:szCs w:val="24"/>
        </w:rPr>
        <w:t>echo</w:t>
      </w:r>
      <w:r w:rsidRPr="002A687C">
        <w:rPr>
          <w:sz w:val="24"/>
          <w:szCs w:val="24"/>
          <w:rPrChange w:id="84" w:author="Nielson, Dylan (NIH/NIMH) [E]" w:date="2022-10-11T10:32:00Z">
            <w:rPr>
              <w:spacing w:val="-2"/>
              <w:sz w:val="24"/>
              <w:szCs w:val="24"/>
            </w:rPr>
          </w:rPrChange>
        </w:rPr>
        <w:t xml:space="preserve"> </w:t>
      </w:r>
      <w:r w:rsidRPr="002A687C">
        <w:rPr>
          <w:sz w:val="24"/>
          <w:szCs w:val="24"/>
        </w:rPr>
        <w:t>time,</w:t>
      </w:r>
      <w:r w:rsidRPr="002A687C">
        <w:rPr>
          <w:sz w:val="24"/>
          <w:szCs w:val="24"/>
          <w:rPrChange w:id="85" w:author="Nielson, Dylan (NIH/NIMH) [E]" w:date="2022-10-11T10:32:00Z">
            <w:rPr>
              <w:spacing w:val="-1"/>
              <w:sz w:val="24"/>
              <w:szCs w:val="24"/>
            </w:rPr>
          </w:rPrChange>
        </w:rPr>
        <w:t xml:space="preserve"> </w:t>
      </w:r>
      <w:r w:rsidRPr="002A687C">
        <w:rPr>
          <w:sz w:val="24"/>
          <w:szCs w:val="24"/>
        </w:rPr>
        <w:t>3</w:t>
      </w:r>
      <w:ins w:id="86" w:author="Nielson, Dylan (NIH/NIMH) [E]" w:date="2022-10-11T10:35:00Z">
        <w:r w:rsidR="002A687C">
          <w:rPr>
            <w:sz w:val="24"/>
            <w:szCs w:val="24"/>
          </w:rPr>
          <w:t>.436</w:t>
        </w:r>
      </w:ins>
      <w:del w:id="87" w:author="Nielson, Dylan (NIH/NIMH) [E]" w:date="2022-10-11T10:35:00Z">
        <w:r w:rsidRPr="002A687C" w:rsidDel="002A687C">
          <w:rPr>
            <w:sz w:val="24"/>
            <w:szCs w:val="24"/>
          </w:rPr>
          <w:delText>2</w:delText>
        </w:r>
      </w:del>
      <w:r w:rsidRPr="002A687C">
        <w:rPr>
          <w:sz w:val="24"/>
          <w:szCs w:val="24"/>
          <w:rPrChange w:id="88" w:author="Nielson, Dylan (NIH/NIMH) [E]" w:date="2022-10-11T10:32:00Z">
            <w:rPr>
              <w:spacing w:val="-2"/>
              <w:sz w:val="24"/>
              <w:szCs w:val="24"/>
            </w:rPr>
          </w:rPrChange>
        </w:rPr>
        <w:t xml:space="preserve"> </w:t>
      </w:r>
      <w:r w:rsidRPr="002A687C">
        <w:rPr>
          <w:sz w:val="24"/>
          <w:szCs w:val="24"/>
        </w:rPr>
        <w:t>ms;</w:t>
      </w:r>
      <w:r w:rsidRPr="002A687C">
        <w:rPr>
          <w:sz w:val="24"/>
          <w:szCs w:val="24"/>
          <w:rPrChange w:id="89" w:author="Nielson, Dylan (NIH/NIMH) [E]" w:date="2022-10-11T10:32:00Z">
            <w:rPr>
              <w:spacing w:val="-2"/>
              <w:sz w:val="24"/>
              <w:szCs w:val="24"/>
            </w:rPr>
          </w:rPrChange>
        </w:rPr>
        <w:t xml:space="preserve"> </w:t>
      </w:r>
      <w:r w:rsidRPr="002A687C">
        <w:rPr>
          <w:sz w:val="24"/>
          <w:szCs w:val="24"/>
        </w:rPr>
        <w:t>flip</w:t>
      </w:r>
      <w:r w:rsidRPr="002A687C">
        <w:rPr>
          <w:sz w:val="24"/>
          <w:szCs w:val="24"/>
          <w:rPrChange w:id="90" w:author="Nielson, Dylan (NIH/NIMH) [E]" w:date="2022-10-11T10:32:00Z">
            <w:rPr>
              <w:spacing w:val="-2"/>
              <w:sz w:val="24"/>
              <w:szCs w:val="24"/>
            </w:rPr>
          </w:rPrChange>
        </w:rPr>
        <w:t xml:space="preserve"> </w:t>
      </w:r>
      <w:r w:rsidRPr="002A687C">
        <w:rPr>
          <w:sz w:val="24"/>
          <w:szCs w:val="24"/>
        </w:rPr>
        <w:t>angle,</w:t>
      </w:r>
      <w:r w:rsidRPr="002A687C">
        <w:rPr>
          <w:sz w:val="24"/>
          <w:szCs w:val="24"/>
          <w:rPrChange w:id="91" w:author="Nielson, Dylan (NIH/NIMH) [E]" w:date="2022-10-11T10:32:00Z">
            <w:rPr>
              <w:spacing w:val="-1"/>
              <w:sz w:val="24"/>
              <w:szCs w:val="24"/>
            </w:rPr>
          </w:rPrChange>
        </w:rPr>
        <w:t xml:space="preserve"> </w:t>
      </w:r>
      <w:r w:rsidRPr="002A687C">
        <w:rPr>
          <w:sz w:val="24"/>
          <w:szCs w:val="24"/>
        </w:rPr>
        <w:t>7°;</w:t>
      </w:r>
      <w:r w:rsidRPr="002A687C">
        <w:rPr>
          <w:sz w:val="24"/>
          <w:szCs w:val="24"/>
          <w:rPrChange w:id="92" w:author="Nielson, Dylan (NIH/NIMH) [E]" w:date="2022-10-11T10:32:00Z">
            <w:rPr>
              <w:spacing w:val="-1"/>
              <w:sz w:val="24"/>
              <w:szCs w:val="24"/>
            </w:rPr>
          </w:rPrChange>
        </w:rPr>
        <w:t xml:space="preserve"> </w:t>
      </w:r>
      <w:r w:rsidRPr="002A687C">
        <w:rPr>
          <w:sz w:val="24"/>
          <w:szCs w:val="24"/>
        </w:rPr>
        <w:t>256</w:t>
      </w:r>
      <w:r w:rsidRPr="002A687C">
        <w:rPr>
          <w:sz w:val="24"/>
          <w:szCs w:val="24"/>
          <w:rPrChange w:id="93" w:author="Nielson, Dylan (NIH/NIMH) [E]" w:date="2022-10-11T10:32:00Z">
            <w:rPr>
              <w:spacing w:val="-2"/>
              <w:sz w:val="24"/>
              <w:szCs w:val="24"/>
            </w:rPr>
          </w:rPrChange>
        </w:rPr>
        <w:t xml:space="preserve"> </w:t>
      </w:r>
      <w:r w:rsidRPr="002A687C">
        <w:rPr>
          <w:sz w:val="24"/>
          <w:szCs w:val="24"/>
        </w:rPr>
        <w:t>×</w:t>
      </w:r>
      <w:r w:rsidRPr="002A687C">
        <w:rPr>
          <w:sz w:val="24"/>
          <w:szCs w:val="24"/>
          <w:rPrChange w:id="94" w:author="Nielson, Dylan (NIH/NIMH) [E]" w:date="2022-10-11T10:32:00Z">
            <w:rPr>
              <w:spacing w:val="-2"/>
              <w:sz w:val="24"/>
              <w:szCs w:val="24"/>
            </w:rPr>
          </w:rPrChange>
        </w:rPr>
        <w:t xml:space="preserve"> </w:t>
      </w:r>
      <w:r w:rsidRPr="002A687C">
        <w:rPr>
          <w:sz w:val="24"/>
          <w:szCs w:val="24"/>
        </w:rPr>
        <w:t>256</w:t>
      </w:r>
      <w:r w:rsidRPr="002A687C">
        <w:rPr>
          <w:sz w:val="24"/>
          <w:szCs w:val="24"/>
          <w:rPrChange w:id="95" w:author="Nielson, Dylan (NIH/NIMH) [E]" w:date="2022-10-11T10:32:00Z">
            <w:rPr>
              <w:spacing w:val="-2"/>
              <w:sz w:val="24"/>
              <w:szCs w:val="24"/>
            </w:rPr>
          </w:rPrChange>
        </w:rPr>
        <w:t xml:space="preserve"> </w:t>
      </w:r>
      <w:r w:rsidRPr="002A687C">
        <w:rPr>
          <w:sz w:val="24"/>
          <w:szCs w:val="24"/>
        </w:rPr>
        <w:t>matrix;</w:t>
      </w:r>
      <w:r w:rsidRPr="002A687C">
        <w:rPr>
          <w:sz w:val="24"/>
          <w:szCs w:val="24"/>
          <w:rPrChange w:id="96" w:author="Nielson, Dylan (NIH/NIMH) [E]" w:date="2022-10-11T10:32:00Z">
            <w:rPr>
              <w:spacing w:val="-1"/>
              <w:sz w:val="24"/>
              <w:szCs w:val="24"/>
            </w:rPr>
          </w:rPrChange>
        </w:rPr>
        <w:t xml:space="preserve"> </w:t>
      </w:r>
      <w:r w:rsidRPr="002A687C">
        <w:rPr>
          <w:sz w:val="24"/>
          <w:szCs w:val="24"/>
        </w:rPr>
        <w:t>field</w:t>
      </w:r>
      <w:r w:rsidRPr="002A687C">
        <w:rPr>
          <w:sz w:val="24"/>
          <w:szCs w:val="24"/>
          <w:rPrChange w:id="97" w:author="Nielson, Dylan (NIH/NIMH) [E]" w:date="2022-10-11T10:32:00Z">
            <w:rPr>
              <w:spacing w:val="-2"/>
              <w:sz w:val="24"/>
              <w:szCs w:val="24"/>
            </w:rPr>
          </w:rPrChange>
        </w:rPr>
        <w:t xml:space="preserve"> </w:t>
      </w:r>
      <w:r w:rsidRPr="002A687C">
        <w:rPr>
          <w:sz w:val="24"/>
          <w:szCs w:val="24"/>
        </w:rPr>
        <w:t>of</w:t>
      </w:r>
      <w:r w:rsidRPr="002A687C">
        <w:rPr>
          <w:sz w:val="24"/>
          <w:szCs w:val="24"/>
          <w:rPrChange w:id="98" w:author="Nielson, Dylan (NIH/NIMH) [E]" w:date="2022-10-11T10:32:00Z">
            <w:rPr>
              <w:spacing w:val="-2"/>
              <w:sz w:val="24"/>
              <w:szCs w:val="24"/>
            </w:rPr>
          </w:rPrChange>
        </w:rPr>
        <w:t xml:space="preserve"> </w:t>
      </w:r>
      <w:r w:rsidRPr="002A687C">
        <w:rPr>
          <w:sz w:val="24"/>
          <w:szCs w:val="24"/>
        </w:rPr>
        <w:t>view,</w:t>
      </w:r>
      <w:r w:rsidRPr="002A687C">
        <w:rPr>
          <w:sz w:val="24"/>
          <w:szCs w:val="24"/>
          <w:rPrChange w:id="99" w:author="Nielson, Dylan (NIH/NIMH) [E]" w:date="2022-10-11T10:32:00Z">
            <w:rPr>
              <w:spacing w:val="-1"/>
              <w:sz w:val="24"/>
              <w:szCs w:val="24"/>
            </w:rPr>
          </w:rPrChange>
        </w:rPr>
        <w:t xml:space="preserve"> </w:t>
      </w:r>
      <w:r w:rsidRPr="002A687C">
        <w:rPr>
          <w:sz w:val="24"/>
          <w:szCs w:val="24"/>
        </w:rPr>
        <w:t>256 mm;</w:t>
      </w:r>
      <w:r w:rsidRPr="002A687C">
        <w:rPr>
          <w:sz w:val="24"/>
          <w:szCs w:val="24"/>
          <w:rPrChange w:id="100" w:author="Nielson, Dylan (NIH/NIMH) [E]" w:date="2022-10-11T10:32:00Z">
            <w:rPr>
              <w:spacing w:val="-6"/>
              <w:sz w:val="24"/>
              <w:szCs w:val="24"/>
            </w:rPr>
          </w:rPrChange>
        </w:rPr>
        <w:t xml:space="preserve"> </w:t>
      </w:r>
      <w:r w:rsidRPr="002A687C">
        <w:rPr>
          <w:sz w:val="24"/>
          <w:szCs w:val="24"/>
        </w:rPr>
        <w:t>in-plane</w:t>
      </w:r>
      <w:r w:rsidRPr="002A687C">
        <w:rPr>
          <w:sz w:val="24"/>
          <w:szCs w:val="24"/>
          <w:rPrChange w:id="101" w:author="Nielson, Dylan (NIH/NIMH) [E]" w:date="2022-10-11T10:32:00Z">
            <w:rPr>
              <w:spacing w:val="-6"/>
              <w:sz w:val="24"/>
              <w:szCs w:val="24"/>
            </w:rPr>
          </w:rPrChange>
        </w:rPr>
        <w:t xml:space="preserve"> </w:t>
      </w:r>
      <w:r w:rsidRPr="002A687C">
        <w:rPr>
          <w:sz w:val="24"/>
          <w:szCs w:val="24"/>
        </w:rPr>
        <w:t>resolution,</w:t>
      </w:r>
      <w:r w:rsidRPr="002A687C">
        <w:rPr>
          <w:sz w:val="24"/>
          <w:szCs w:val="24"/>
          <w:rPrChange w:id="102" w:author="Nielson, Dylan (NIH/NIMH) [E]" w:date="2022-10-11T10:32:00Z">
            <w:rPr>
              <w:spacing w:val="-6"/>
              <w:sz w:val="24"/>
              <w:szCs w:val="24"/>
            </w:rPr>
          </w:rPrChange>
        </w:rPr>
        <w:t xml:space="preserve"> </w:t>
      </w:r>
      <w:del w:id="103" w:author="Nielson, Dylan (NIH/NIMH) [E]" w:date="2022-10-11T10:34:00Z">
        <w:r w:rsidRPr="002A687C" w:rsidDel="002A687C">
          <w:rPr>
            <w:sz w:val="24"/>
            <w:szCs w:val="24"/>
          </w:rPr>
          <w:delText>0.86</w:delText>
        </w:r>
      </w:del>
      <w:ins w:id="104" w:author="Nielson, Dylan (NIH/NIMH) [E]" w:date="2022-10-11T10:34:00Z">
        <w:r w:rsidR="002A687C">
          <w:rPr>
            <w:sz w:val="24"/>
            <w:szCs w:val="24"/>
          </w:rPr>
          <w:t>1.0</w:t>
        </w:r>
      </w:ins>
      <w:r w:rsidRPr="002A687C">
        <w:rPr>
          <w:sz w:val="24"/>
          <w:szCs w:val="24"/>
          <w:rPrChange w:id="105" w:author="Nielson, Dylan (NIH/NIMH) [E]" w:date="2022-10-11T10:32:00Z">
            <w:rPr>
              <w:spacing w:val="-6"/>
              <w:sz w:val="24"/>
              <w:szCs w:val="24"/>
            </w:rPr>
          </w:rPrChange>
        </w:rPr>
        <w:t xml:space="preserve"> </w:t>
      </w:r>
      <w:r w:rsidRPr="002A687C">
        <w:rPr>
          <w:sz w:val="24"/>
          <w:szCs w:val="24"/>
        </w:rPr>
        <w:t>mm</w:t>
      </w:r>
      <w:r w:rsidRPr="002A687C">
        <w:rPr>
          <w:sz w:val="24"/>
          <w:szCs w:val="24"/>
          <w:rPrChange w:id="106" w:author="Nielson, Dylan (NIH/NIMH) [E]" w:date="2022-10-11T10:32:00Z">
            <w:rPr>
              <w:spacing w:val="-6"/>
              <w:sz w:val="24"/>
              <w:szCs w:val="24"/>
            </w:rPr>
          </w:rPrChange>
        </w:rPr>
        <w:t xml:space="preserve"> </w:t>
      </w:r>
      <w:r w:rsidRPr="002A687C">
        <w:rPr>
          <w:sz w:val="24"/>
          <w:szCs w:val="24"/>
        </w:rPr>
        <w:t>×</w:t>
      </w:r>
      <w:r w:rsidRPr="002A687C">
        <w:rPr>
          <w:sz w:val="24"/>
          <w:szCs w:val="24"/>
          <w:rPrChange w:id="107" w:author="Nielson, Dylan (NIH/NIMH) [E]" w:date="2022-10-11T10:32:00Z">
            <w:rPr>
              <w:spacing w:val="-6"/>
              <w:sz w:val="24"/>
              <w:szCs w:val="24"/>
            </w:rPr>
          </w:rPrChange>
        </w:rPr>
        <w:t xml:space="preserve"> </w:t>
      </w:r>
      <w:ins w:id="108" w:author="Nielson, Dylan (NIH/NIMH) [E]" w:date="2022-10-11T10:34:00Z">
        <w:r w:rsidR="002A687C">
          <w:rPr>
            <w:sz w:val="24"/>
            <w:szCs w:val="24"/>
          </w:rPr>
          <w:t>1.0</w:t>
        </w:r>
      </w:ins>
      <w:del w:id="109" w:author="Nielson, Dylan (NIH/NIMH) [E]" w:date="2022-10-11T10:34:00Z">
        <w:r w:rsidRPr="002A687C" w:rsidDel="002A687C">
          <w:rPr>
            <w:sz w:val="24"/>
            <w:szCs w:val="24"/>
          </w:rPr>
          <w:delText>0.86</w:delText>
        </w:r>
      </w:del>
      <w:r w:rsidRPr="002A687C">
        <w:rPr>
          <w:sz w:val="24"/>
          <w:szCs w:val="24"/>
          <w:rPrChange w:id="110" w:author="Nielson, Dylan (NIH/NIMH) [E]" w:date="2022-10-11T10:32:00Z">
            <w:rPr>
              <w:spacing w:val="-6"/>
              <w:sz w:val="24"/>
              <w:szCs w:val="24"/>
            </w:rPr>
          </w:rPrChange>
        </w:rPr>
        <w:t xml:space="preserve"> </w:t>
      </w:r>
      <w:r w:rsidRPr="002A687C">
        <w:rPr>
          <w:sz w:val="24"/>
          <w:szCs w:val="24"/>
        </w:rPr>
        <w:t>mm;</w:t>
      </w:r>
      <w:ins w:id="111" w:author="Nielson, Dylan (NIH/NIMH) [E]" w:date="2022-10-11T16:40:00Z">
        <w:r w:rsidR="00085A9C">
          <w:rPr>
            <w:sz w:val="24"/>
            <w:szCs w:val="24"/>
          </w:rPr>
          <w:t xml:space="preserve"> pixel bandwidth</w:t>
        </w:r>
      </w:ins>
      <w:ins w:id="112" w:author="Nielson, Dylan (NIH/NIMH) [E]" w:date="2022-10-11T16:42:00Z">
        <w:r w:rsidR="00810964">
          <w:rPr>
            <w:sz w:val="24"/>
            <w:szCs w:val="24"/>
          </w:rPr>
          <w:t>,</w:t>
        </w:r>
      </w:ins>
      <w:ins w:id="113" w:author="Nielson, Dylan (NIH/NIMH) [E]" w:date="2022-10-11T16:40:00Z">
        <w:r w:rsidR="00085A9C">
          <w:rPr>
            <w:sz w:val="24"/>
            <w:szCs w:val="24"/>
          </w:rPr>
          <w:t xml:space="preserve"> 195.312 Hz</w:t>
        </w:r>
      </w:ins>
      <w:del w:id="114" w:author="Nielson, Dylan (NIH/NIMH) [E]" w:date="2022-10-11T10:36:00Z">
        <w:r w:rsidRPr="002A687C" w:rsidDel="002A687C">
          <w:rPr>
            <w:sz w:val="24"/>
            <w:szCs w:val="24"/>
            <w:rPrChange w:id="115" w:author="Nielson, Dylan (NIH/NIMH) [E]" w:date="2022-10-11T10:32:00Z">
              <w:rPr>
                <w:spacing w:val="-6"/>
                <w:sz w:val="24"/>
                <w:szCs w:val="24"/>
              </w:rPr>
            </w:rPrChange>
          </w:rPr>
          <w:delText xml:space="preserve"> </w:delText>
        </w:r>
        <w:r w:rsidRPr="002A687C" w:rsidDel="002A687C">
          <w:rPr>
            <w:sz w:val="24"/>
            <w:szCs w:val="24"/>
          </w:rPr>
          <w:delText>NEX,</w:delText>
        </w:r>
        <w:r w:rsidRPr="002A687C" w:rsidDel="002A687C">
          <w:rPr>
            <w:sz w:val="24"/>
            <w:szCs w:val="24"/>
            <w:rPrChange w:id="116" w:author="Nielson, Dylan (NIH/NIMH) [E]" w:date="2022-10-11T10:32:00Z">
              <w:rPr>
                <w:spacing w:val="-6"/>
                <w:sz w:val="24"/>
                <w:szCs w:val="24"/>
              </w:rPr>
            </w:rPrChange>
          </w:rPr>
          <w:delText xml:space="preserve"> </w:delText>
        </w:r>
        <w:r w:rsidRPr="002A687C" w:rsidDel="002A687C">
          <w:rPr>
            <w:sz w:val="24"/>
            <w:szCs w:val="24"/>
          </w:rPr>
          <w:delText>1;</w:delText>
        </w:r>
        <w:r w:rsidRPr="002A687C" w:rsidDel="002A687C">
          <w:rPr>
            <w:sz w:val="24"/>
            <w:szCs w:val="24"/>
            <w:rPrChange w:id="117" w:author="Nielson, Dylan (NIH/NIMH) [E]" w:date="2022-10-11T10:32:00Z">
              <w:rPr>
                <w:spacing w:val="-6"/>
                <w:sz w:val="24"/>
                <w:szCs w:val="24"/>
              </w:rPr>
            </w:rPrChange>
          </w:rPr>
          <w:delText xml:space="preserve"> </w:delText>
        </w:r>
        <w:r w:rsidRPr="002A687C" w:rsidDel="002A687C">
          <w:rPr>
            <w:sz w:val="24"/>
            <w:szCs w:val="24"/>
          </w:rPr>
          <w:delText>bandwidth,</w:delText>
        </w:r>
        <w:r w:rsidRPr="002A687C" w:rsidDel="002A687C">
          <w:rPr>
            <w:sz w:val="24"/>
            <w:szCs w:val="24"/>
            <w:rPrChange w:id="118" w:author="Nielson, Dylan (NIH/NIMH) [E]" w:date="2022-10-11T10:32:00Z">
              <w:rPr>
                <w:spacing w:val="-6"/>
                <w:sz w:val="24"/>
                <w:szCs w:val="24"/>
              </w:rPr>
            </w:rPrChange>
          </w:rPr>
          <w:delText xml:space="preserve"> </w:delText>
        </w:r>
        <w:r w:rsidRPr="002A687C" w:rsidDel="002A687C">
          <w:rPr>
            <w:sz w:val="24"/>
            <w:szCs w:val="24"/>
          </w:rPr>
          <w:delText>25</w:delText>
        </w:r>
        <w:r w:rsidRPr="002A687C" w:rsidDel="002A687C">
          <w:rPr>
            <w:sz w:val="24"/>
            <w:szCs w:val="24"/>
            <w:rPrChange w:id="119" w:author="Nielson, Dylan (NIH/NIMH) [E]" w:date="2022-10-11T10:32:00Z">
              <w:rPr>
                <w:spacing w:val="-6"/>
                <w:sz w:val="24"/>
                <w:szCs w:val="24"/>
              </w:rPr>
            </w:rPrChange>
          </w:rPr>
          <w:delText xml:space="preserve"> </w:delText>
        </w:r>
        <w:r w:rsidRPr="002A687C" w:rsidDel="002A687C">
          <w:rPr>
            <w:sz w:val="24"/>
            <w:szCs w:val="24"/>
          </w:rPr>
          <w:delText>kHz</w:delText>
        </w:r>
      </w:del>
      <w:r w:rsidRPr="002A687C">
        <w:rPr>
          <w:sz w:val="24"/>
          <w:szCs w:val="24"/>
        </w:rPr>
        <w:t>. During</w:t>
      </w:r>
      <w:r w:rsidRPr="002A687C">
        <w:rPr>
          <w:sz w:val="24"/>
          <w:szCs w:val="24"/>
          <w:rPrChange w:id="120" w:author="Nielson, Dylan (NIH/NIMH) [E]" w:date="2022-10-11T10:32:00Z">
            <w:rPr>
              <w:spacing w:val="-6"/>
              <w:sz w:val="24"/>
              <w:szCs w:val="24"/>
            </w:rPr>
          </w:rPrChange>
        </w:rPr>
        <w:t xml:space="preserve"> </w:t>
      </w:r>
      <w:r w:rsidRPr="002A687C">
        <w:rPr>
          <w:sz w:val="24"/>
          <w:szCs w:val="24"/>
        </w:rPr>
        <w:t>this</w:t>
      </w:r>
      <w:r w:rsidRPr="002A687C">
        <w:rPr>
          <w:sz w:val="24"/>
          <w:szCs w:val="24"/>
          <w:rPrChange w:id="121" w:author="Nielson, Dylan (NIH/NIMH) [E]" w:date="2022-10-11T10:32:00Z">
            <w:rPr>
              <w:spacing w:val="-6"/>
              <w:sz w:val="24"/>
              <w:szCs w:val="24"/>
            </w:rPr>
          </w:rPrChange>
        </w:rPr>
        <w:t xml:space="preserve"> </w:t>
      </w:r>
      <w:r w:rsidRPr="002A687C">
        <w:rPr>
          <w:sz w:val="24"/>
          <w:szCs w:val="24"/>
        </w:rPr>
        <w:t>structural</w:t>
      </w:r>
      <w:r w:rsidRPr="002A687C">
        <w:rPr>
          <w:sz w:val="24"/>
          <w:szCs w:val="24"/>
          <w:rPrChange w:id="122" w:author="Nielson, Dylan (NIH/NIMH) [E]" w:date="2022-10-11T10:32:00Z">
            <w:rPr>
              <w:spacing w:val="-6"/>
              <w:sz w:val="24"/>
              <w:szCs w:val="24"/>
            </w:rPr>
          </w:rPrChange>
        </w:rPr>
        <w:t xml:space="preserve"> </w:t>
      </w:r>
      <w:r w:rsidRPr="002A687C">
        <w:rPr>
          <w:sz w:val="24"/>
          <w:szCs w:val="24"/>
        </w:rPr>
        <w:t>scanning</w:t>
      </w:r>
      <w:r w:rsidRPr="002A687C">
        <w:rPr>
          <w:sz w:val="24"/>
          <w:szCs w:val="24"/>
          <w:rPrChange w:id="123" w:author="Nielson, Dylan (NIH/NIMH) [E]" w:date="2022-10-11T10:32:00Z">
            <w:rPr>
              <w:spacing w:val="-6"/>
              <w:sz w:val="24"/>
              <w:szCs w:val="24"/>
            </w:rPr>
          </w:rPrChange>
        </w:rPr>
        <w:t xml:space="preserve"> </w:t>
      </w:r>
      <w:r w:rsidRPr="002A687C">
        <w:rPr>
          <w:sz w:val="24"/>
          <w:szCs w:val="24"/>
        </w:rPr>
        <w:t>session,</w:t>
      </w:r>
      <w:r w:rsidRPr="002A687C">
        <w:rPr>
          <w:sz w:val="24"/>
          <w:szCs w:val="24"/>
          <w:rPrChange w:id="124" w:author="Nielson, Dylan (NIH/NIMH) [E]" w:date="2022-10-11T10:32:00Z">
            <w:rPr>
              <w:spacing w:val="-6"/>
              <w:sz w:val="24"/>
              <w:szCs w:val="24"/>
            </w:rPr>
          </w:rPrChange>
        </w:rPr>
        <w:t xml:space="preserve"> </w:t>
      </w:r>
      <w:r w:rsidRPr="002A687C">
        <w:rPr>
          <w:sz w:val="24"/>
          <w:szCs w:val="24"/>
        </w:rPr>
        <w:t>all participants watched a short neutral-mood documentary movie about bird migration.</w:t>
      </w:r>
    </w:p>
    <w:p w14:paraId="001E9606" w14:textId="77777777" w:rsidR="00A11E27" w:rsidRPr="00A11E27" w:rsidRDefault="00A11E27" w:rsidP="00A11E27">
      <w:pPr>
        <w:rPr>
          <w:szCs w:val="24"/>
        </w:rPr>
      </w:pPr>
    </w:p>
    <w:p w14:paraId="17C48E7C" w14:textId="6122A4A7" w:rsidR="00A11E27" w:rsidRDefault="00A11E27" w:rsidP="00A11E27">
      <w:pPr>
        <w:rPr>
          <w:szCs w:val="24"/>
        </w:rPr>
      </w:pPr>
      <w:r w:rsidRPr="00A11E27">
        <w:rPr>
          <w:szCs w:val="24"/>
        </w:rPr>
        <w:t xml:space="preserve">We collected fMRI data from </w:t>
      </w:r>
      <w:r w:rsidR="00C02A93">
        <w:rPr>
          <w:szCs w:val="24"/>
        </w:rPr>
        <w:t>202</w:t>
      </w:r>
      <w:r w:rsidR="00C02A93" w:rsidRPr="00A11E27">
        <w:rPr>
          <w:szCs w:val="24"/>
        </w:rPr>
        <w:t xml:space="preserve"> </w:t>
      </w:r>
      <w:r w:rsidRPr="00A11E27">
        <w:rPr>
          <w:szCs w:val="24"/>
        </w:rPr>
        <w:t xml:space="preserve">volunteers that passed our inclusion criteria. Of this sample, </w:t>
      </w:r>
      <w:r w:rsidR="00C02A93">
        <w:rPr>
          <w:szCs w:val="24"/>
        </w:rPr>
        <w:t>10</w:t>
      </w:r>
      <w:r w:rsidR="00C02A93" w:rsidRPr="00A11E27">
        <w:rPr>
          <w:szCs w:val="24"/>
        </w:rPr>
        <w:t xml:space="preserve"> </w:t>
      </w:r>
      <w:r w:rsidRPr="00A11E27">
        <w:rPr>
          <w:szCs w:val="24"/>
        </w:rPr>
        <w:t>participants were excluded from all reported analysis due to</w:t>
      </w:r>
      <w:r w:rsidR="00C02A93">
        <w:rPr>
          <w:szCs w:val="24"/>
        </w:rPr>
        <w:t xml:space="preserve"> issues with data collection, quality, or processing</w:t>
      </w:r>
      <w:r w:rsidRPr="00A11E27">
        <w:rPr>
          <w:szCs w:val="24"/>
        </w:rPr>
        <w:t xml:space="preserve">. </w:t>
      </w:r>
      <w:r w:rsidR="008C7BB0">
        <w:rPr>
          <w:szCs w:val="24"/>
        </w:rPr>
        <w:t>To</w:t>
      </w:r>
      <w:r w:rsidR="00874A96">
        <w:rPr>
          <w:szCs w:val="24"/>
        </w:rPr>
        <w:t xml:space="preserve"> have a consistent time interval between participants</w:t>
      </w:r>
      <w:r w:rsidR="00537BA1">
        <w:rPr>
          <w:szCs w:val="24"/>
        </w:rPr>
        <w:t>,</w:t>
      </w:r>
      <w:r w:rsidR="00874A96">
        <w:rPr>
          <w:szCs w:val="24"/>
        </w:rPr>
        <w:t xml:space="preserve"> we only included baseline and </w:t>
      </w:r>
      <w:r w:rsidR="00537BA1">
        <w:rPr>
          <w:szCs w:val="24"/>
        </w:rPr>
        <w:t>1-year</w:t>
      </w:r>
      <w:r w:rsidR="00874A96">
        <w:rPr>
          <w:szCs w:val="24"/>
        </w:rPr>
        <w:t xml:space="preserve"> sessions and only included participants who had usable data from both sessions, excluding 104 participants. </w:t>
      </w:r>
      <w:r w:rsidRPr="00A11E27">
        <w:rPr>
          <w:szCs w:val="24"/>
        </w:rPr>
        <w:t>This left 88 participants (57 MDD; 64 females; median age at baseline: 15.71).</w:t>
      </w:r>
    </w:p>
    <w:p w14:paraId="3D03D589" w14:textId="77777777" w:rsidR="00A11E27" w:rsidRPr="001F45E9" w:rsidRDefault="00A11E27" w:rsidP="00A11E27">
      <w:pPr>
        <w:rPr>
          <w:szCs w:val="24"/>
        </w:rPr>
      </w:pPr>
    </w:p>
    <w:p w14:paraId="1DD29014" w14:textId="5574B75C"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Data</w:t>
      </w:r>
      <w:r w:rsidRPr="001F45E9">
        <w:rPr>
          <w:rFonts w:ascii="Times New Roman" w:hAnsi="Times New Roman" w:cs="Times New Roman"/>
          <w:spacing w:val="-6"/>
          <w:sz w:val="24"/>
          <w:szCs w:val="24"/>
        </w:rPr>
        <w:t xml:space="preserve"> </w:t>
      </w:r>
      <w:r w:rsidRPr="001F45E9">
        <w:rPr>
          <w:rFonts w:ascii="Times New Roman" w:hAnsi="Times New Roman" w:cs="Times New Roman"/>
          <w:spacing w:val="-2"/>
          <w:sz w:val="24"/>
          <w:szCs w:val="24"/>
        </w:rPr>
        <w:t>preprocessing</w:t>
      </w:r>
    </w:p>
    <w:p w14:paraId="1DD29015" w14:textId="28F263F3" w:rsidR="002461EE" w:rsidRPr="002A687C" w:rsidRDefault="005664D9">
      <w:pPr>
        <w:pStyle w:val="BodyText"/>
        <w:rPr>
          <w:sz w:val="24"/>
          <w:szCs w:val="24"/>
        </w:rPr>
        <w:pPrChange w:id="125" w:author="Nielson, Dylan (NIH/NIMH) [E]" w:date="2022-10-11T10:37:00Z">
          <w:pPr>
            <w:pStyle w:val="BodyText"/>
            <w:spacing w:line="247" w:lineRule="auto"/>
          </w:pPr>
        </w:pPrChange>
      </w:pPr>
      <w:r w:rsidRPr="002A687C">
        <w:rPr>
          <w:sz w:val="24"/>
          <w:szCs w:val="24"/>
        </w:rPr>
        <w:t xml:space="preserve">Processing of fMRI data was performed using Analysis of Functional and Neural Images (AFNI; </w:t>
      </w:r>
      <w:r w:rsidR="00FE0F2B" w:rsidRPr="002A687C">
        <w:rPr>
          <w:sz w:val="24"/>
          <w:szCs w:val="24"/>
        </w:rPr>
        <w:fldChar w:fldCharType="begin"/>
      </w:r>
      <w:r w:rsidR="00CC0027" w:rsidRPr="002A687C">
        <w:rPr>
          <w:sz w:val="24"/>
          <w:szCs w:val="24"/>
        </w:rPr>
        <w:instrText xml:space="preserve"> ADDIN ZOTERO_ITEM CSL_CITATION {"citationID":"313duUs6","properties":{"formattedCitation":"(Cox, 1996)","plainCitation":"(Cox, 1996)","dontUpdate":true,"noteIndex":0},"citationItems":[{"id":166,"uris":["http://zotero.org/users/5958044/items/KM7RSM4B"],"itemData":{"id":166,"type":"article-journal","abstract":"A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workstations.","container-title":"Computers and Biomedical Research, an International Journal","DOI":"10.1006/cbmr.1996.0014","ISSN":"0010-4809","issue":"3","journalAbbreviation":"Comput Biomed Res","language":"eng","note":"PMID: 8812068","page":"162-173","source":"PubMed","title":"AFNI: software for analysis and visualization of functional magnetic resonance neuroimages","title-short":"AFNI","volume":"29","author":[{"family":"Cox","given":"R. W."}],"issued":{"date-parts":[["1996",6]]}}}],"schema":"https://github.com/citation-style-language/schema/raw/master/csl-citation.json"} </w:instrText>
      </w:r>
      <w:r w:rsidR="00FE0F2B" w:rsidRPr="002A687C">
        <w:rPr>
          <w:sz w:val="24"/>
          <w:szCs w:val="24"/>
        </w:rPr>
        <w:fldChar w:fldCharType="separate"/>
      </w:r>
      <w:r w:rsidR="00FE0F2B" w:rsidRPr="002A687C">
        <w:rPr>
          <w:sz w:val="24"/>
          <w:szCs w:val="24"/>
        </w:rPr>
        <w:t>Cox, 1996)</w:t>
      </w:r>
      <w:r w:rsidR="00FE0F2B" w:rsidRPr="002A687C">
        <w:rPr>
          <w:sz w:val="24"/>
          <w:szCs w:val="24"/>
        </w:rPr>
        <w:fldChar w:fldCharType="end"/>
      </w:r>
      <w:r w:rsidRPr="002A687C">
        <w:rPr>
          <w:sz w:val="24"/>
          <w:szCs w:val="24"/>
        </w:rPr>
        <w:t xml:space="preserve"> software (version 19.3.14). Standard preprocessing of EPI data included slice-time correction, motion correction, spatial smoothing</w:t>
      </w:r>
      <w:r w:rsidRPr="002A687C">
        <w:rPr>
          <w:sz w:val="24"/>
          <w:szCs w:val="24"/>
          <w:rPrChange w:id="126" w:author="Nielson, Dylan (NIH/NIMH) [E]" w:date="2022-10-11T10:37:00Z">
            <w:rPr>
              <w:spacing w:val="-11"/>
              <w:sz w:val="24"/>
              <w:szCs w:val="24"/>
            </w:rPr>
          </w:rPrChange>
        </w:rPr>
        <w:t xml:space="preserve"> </w:t>
      </w:r>
      <w:r w:rsidRPr="002A687C">
        <w:rPr>
          <w:sz w:val="24"/>
          <w:szCs w:val="24"/>
        </w:rPr>
        <w:t>with</w:t>
      </w:r>
      <w:r w:rsidRPr="002A687C">
        <w:rPr>
          <w:sz w:val="24"/>
          <w:szCs w:val="24"/>
          <w:rPrChange w:id="127" w:author="Nielson, Dylan (NIH/NIMH) [E]" w:date="2022-10-11T10:37:00Z">
            <w:rPr>
              <w:spacing w:val="-11"/>
              <w:sz w:val="24"/>
              <w:szCs w:val="24"/>
            </w:rPr>
          </w:rPrChange>
        </w:rPr>
        <w:t xml:space="preserve"> </w:t>
      </w:r>
      <w:r w:rsidRPr="002A687C">
        <w:rPr>
          <w:sz w:val="24"/>
          <w:szCs w:val="24"/>
        </w:rPr>
        <w:t>a</w:t>
      </w:r>
      <w:r w:rsidRPr="002A687C">
        <w:rPr>
          <w:sz w:val="24"/>
          <w:szCs w:val="24"/>
          <w:rPrChange w:id="128" w:author="Nielson, Dylan (NIH/NIMH) [E]" w:date="2022-10-11T10:37:00Z">
            <w:rPr>
              <w:spacing w:val="-11"/>
              <w:sz w:val="24"/>
              <w:szCs w:val="24"/>
            </w:rPr>
          </w:rPrChange>
        </w:rPr>
        <w:t xml:space="preserve"> </w:t>
      </w:r>
      <w:r w:rsidRPr="002A687C">
        <w:rPr>
          <w:sz w:val="24"/>
          <w:szCs w:val="24"/>
        </w:rPr>
        <w:t>6</w:t>
      </w:r>
      <w:r w:rsidRPr="002A687C">
        <w:rPr>
          <w:sz w:val="24"/>
          <w:szCs w:val="24"/>
          <w:rPrChange w:id="129" w:author="Nielson, Dylan (NIH/NIMH) [E]" w:date="2022-10-11T10:37:00Z">
            <w:rPr>
              <w:spacing w:val="-11"/>
              <w:sz w:val="24"/>
              <w:szCs w:val="24"/>
            </w:rPr>
          </w:rPrChange>
        </w:rPr>
        <w:t xml:space="preserve"> </w:t>
      </w:r>
      <w:r w:rsidRPr="002A687C">
        <w:rPr>
          <w:sz w:val="24"/>
          <w:szCs w:val="24"/>
        </w:rPr>
        <w:t>mm</w:t>
      </w:r>
      <w:r w:rsidRPr="002A687C">
        <w:rPr>
          <w:sz w:val="24"/>
          <w:szCs w:val="24"/>
          <w:rPrChange w:id="130" w:author="Nielson, Dylan (NIH/NIMH) [E]" w:date="2022-10-11T10:37:00Z">
            <w:rPr>
              <w:spacing w:val="-11"/>
              <w:sz w:val="24"/>
              <w:szCs w:val="24"/>
            </w:rPr>
          </w:rPrChange>
        </w:rPr>
        <w:t xml:space="preserve"> </w:t>
      </w:r>
      <w:r w:rsidRPr="002A687C">
        <w:rPr>
          <w:sz w:val="24"/>
          <w:szCs w:val="24"/>
        </w:rPr>
        <w:t>full-width</w:t>
      </w:r>
      <w:r w:rsidRPr="002A687C">
        <w:rPr>
          <w:sz w:val="24"/>
          <w:szCs w:val="24"/>
          <w:rPrChange w:id="131" w:author="Nielson, Dylan (NIH/NIMH) [E]" w:date="2022-10-11T10:37:00Z">
            <w:rPr>
              <w:spacing w:val="-11"/>
              <w:sz w:val="24"/>
              <w:szCs w:val="24"/>
            </w:rPr>
          </w:rPrChange>
        </w:rPr>
        <w:t xml:space="preserve"> </w:t>
      </w:r>
      <w:r w:rsidRPr="002A687C">
        <w:rPr>
          <w:sz w:val="24"/>
          <w:szCs w:val="24"/>
        </w:rPr>
        <w:t>half-maximum</w:t>
      </w:r>
      <w:r w:rsidRPr="002A687C">
        <w:rPr>
          <w:sz w:val="24"/>
          <w:szCs w:val="24"/>
          <w:rPrChange w:id="132" w:author="Nielson, Dylan (NIH/NIMH) [E]" w:date="2022-10-11T10:37:00Z">
            <w:rPr>
              <w:spacing w:val="-11"/>
              <w:sz w:val="24"/>
              <w:szCs w:val="24"/>
            </w:rPr>
          </w:rPrChange>
        </w:rPr>
        <w:t xml:space="preserve"> </w:t>
      </w:r>
      <w:r w:rsidRPr="002A687C">
        <w:rPr>
          <w:sz w:val="24"/>
          <w:szCs w:val="24"/>
        </w:rPr>
        <w:t>Gaussian</w:t>
      </w:r>
      <w:r w:rsidRPr="002A687C">
        <w:rPr>
          <w:sz w:val="24"/>
          <w:szCs w:val="24"/>
          <w:rPrChange w:id="133" w:author="Nielson, Dylan (NIH/NIMH) [E]" w:date="2022-10-11T10:37:00Z">
            <w:rPr>
              <w:spacing w:val="-11"/>
              <w:sz w:val="24"/>
              <w:szCs w:val="24"/>
            </w:rPr>
          </w:rPrChange>
        </w:rPr>
        <w:t xml:space="preserve"> </w:t>
      </w:r>
      <w:r w:rsidRPr="002A687C">
        <w:rPr>
          <w:sz w:val="24"/>
          <w:szCs w:val="24"/>
        </w:rPr>
        <w:t>smoothing</w:t>
      </w:r>
      <w:r w:rsidRPr="002A687C">
        <w:rPr>
          <w:sz w:val="24"/>
          <w:szCs w:val="24"/>
          <w:rPrChange w:id="134" w:author="Nielson, Dylan (NIH/NIMH) [E]" w:date="2022-10-11T10:37:00Z">
            <w:rPr>
              <w:spacing w:val="-11"/>
              <w:sz w:val="24"/>
              <w:szCs w:val="24"/>
            </w:rPr>
          </w:rPrChange>
        </w:rPr>
        <w:t xml:space="preserve"> </w:t>
      </w:r>
      <w:r w:rsidRPr="002A687C">
        <w:rPr>
          <w:sz w:val="24"/>
          <w:szCs w:val="24"/>
        </w:rPr>
        <w:t>kernel,</w:t>
      </w:r>
      <w:r w:rsidRPr="002A687C">
        <w:rPr>
          <w:sz w:val="24"/>
          <w:szCs w:val="24"/>
          <w:rPrChange w:id="135" w:author="Nielson, Dylan (NIH/NIMH) [E]" w:date="2022-10-11T10:37:00Z">
            <w:rPr>
              <w:spacing w:val="-11"/>
              <w:sz w:val="24"/>
              <w:szCs w:val="24"/>
            </w:rPr>
          </w:rPrChange>
        </w:rPr>
        <w:t xml:space="preserve"> </w:t>
      </w:r>
      <w:r w:rsidRPr="002A687C">
        <w:rPr>
          <w:sz w:val="24"/>
          <w:szCs w:val="24"/>
        </w:rPr>
        <w:t>normalization</w:t>
      </w:r>
      <w:r w:rsidRPr="002A687C">
        <w:rPr>
          <w:sz w:val="24"/>
          <w:szCs w:val="24"/>
          <w:rPrChange w:id="136" w:author="Nielson, Dylan (NIH/NIMH) [E]" w:date="2022-10-11T10:37:00Z">
            <w:rPr>
              <w:spacing w:val="-11"/>
              <w:sz w:val="24"/>
              <w:szCs w:val="24"/>
            </w:rPr>
          </w:rPrChange>
        </w:rPr>
        <w:t xml:space="preserve"> </w:t>
      </w:r>
      <w:r w:rsidRPr="002A687C">
        <w:rPr>
          <w:sz w:val="24"/>
          <w:szCs w:val="24"/>
        </w:rPr>
        <w:t>into</w:t>
      </w:r>
      <w:r w:rsidRPr="002A687C">
        <w:rPr>
          <w:sz w:val="24"/>
          <w:szCs w:val="24"/>
          <w:rPrChange w:id="137" w:author="Nielson, Dylan (NIH/NIMH) [E]" w:date="2022-10-11T10:37:00Z">
            <w:rPr>
              <w:spacing w:val="-11"/>
              <w:sz w:val="24"/>
              <w:szCs w:val="24"/>
            </w:rPr>
          </w:rPrChange>
        </w:rPr>
        <w:t xml:space="preserve"> </w:t>
      </w:r>
      <w:r w:rsidRPr="002A687C">
        <w:rPr>
          <w:sz w:val="24"/>
          <w:szCs w:val="24"/>
        </w:rPr>
        <w:t>Talairach</w:t>
      </w:r>
      <w:r w:rsidRPr="002A687C">
        <w:rPr>
          <w:sz w:val="24"/>
          <w:szCs w:val="24"/>
          <w:rPrChange w:id="138" w:author="Nielson, Dylan (NIH/NIMH) [E]" w:date="2022-10-11T10:37:00Z">
            <w:rPr>
              <w:spacing w:val="-11"/>
              <w:sz w:val="24"/>
              <w:szCs w:val="24"/>
            </w:rPr>
          </w:rPrChange>
        </w:rPr>
        <w:t xml:space="preserve"> </w:t>
      </w:r>
      <w:r w:rsidRPr="002A687C">
        <w:rPr>
          <w:sz w:val="24"/>
          <w:szCs w:val="24"/>
        </w:rPr>
        <w:t>space</w:t>
      </w:r>
      <w:r w:rsidRPr="002A687C">
        <w:rPr>
          <w:sz w:val="24"/>
          <w:szCs w:val="24"/>
          <w:rPrChange w:id="139" w:author="Nielson, Dylan (NIH/NIMH) [E]" w:date="2022-10-11T10:37:00Z">
            <w:rPr>
              <w:spacing w:val="-11"/>
              <w:sz w:val="24"/>
              <w:szCs w:val="24"/>
            </w:rPr>
          </w:rPrChange>
        </w:rPr>
        <w:t xml:space="preserve"> </w:t>
      </w:r>
      <w:r w:rsidRPr="002A687C">
        <w:rPr>
          <w:sz w:val="24"/>
          <w:szCs w:val="24"/>
        </w:rPr>
        <w:t>and</w:t>
      </w:r>
      <w:r w:rsidRPr="002A687C">
        <w:rPr>
          <w:sz w:val="24"/>
          <w:szCs w:val="24"/>
          <w:rPrChange w:id="140" w:author="Nielson, Dylan (NIH/NIMH) [E]" w:date="2022-10-11T10:37:00Z">
            <w:rPr>
              <w:spacing w:val="-11"/>
              <w:sz w:val="24"/>
              <w:szCs w:val="24"/>
            </w:rPr>
          </w:rPrChange>
        </w:rPr>
        <w:t xml:space="preserve"> </w:t>
      </w:r>
      <w:r w:rsidRPr="002A687C">
        <w:rPr>
          <w:sz w:val="24"/>
          <w:szCs w:val="24"/>
        </w:rPr>
        <w:t>a 3D nonlinear registration. Each participant’s data were transformed to a percent signal change using the voxel-wise time-series</w:t>
      </w:r>
      <w:r w:rsidRPr="002A687C">
        <w:rPr>
          <w:sz w:val="24"/>
          <w:szCs w:val="24"/>
          <w:rPrChange w:id="141" w:author="Nielson, Dylan (NIH/NIMH) [E]" w:date="2022-10-11T10:37:00Z">
            <w:rPr>
              <w:spacing w:val="-11"/>
              <w:sz w:val="24"/>
              <w:szCs w:val="24"/>
            </w:rPr>
          </w:rPrChange>
        </w:rPr>
        <w:t xml:space="preserve"> </w:t>
      </w:r>
      <w:r w:rsidRPr="002A687C">
        <w:rPr>
          <w:sz w:val="24"/>
          <w:szCs w:val="24"/>
        </w:rPr>
        <w:t>mean</w:t>
      </w:r>
      <w:r w:rsidRPr="002A687C">
        <w:rPr>
          <w:sz w:val="24"/>
          <w:szCs w:val="24"/>
          <w:rPrChange w:id="142" w:author="Nielson, Dylan (NIH/NIMH) [E]" w:date="2022-10-11T10:37:00Z">
            <w:rPr>
              <w:spacing w:val="-11"/>
              <w:sz w:val="24"/>
              <w:szCs w:val="24"/>
            </w:rPr>
          </w:rPrChange>
        </w:rPr>
        <w:t xml:space="preserve"> </w:t>
      </w:r>
      <w:r w:rsidRPr="002A687C">
        <w:rPr>
          <w:sz w:val="24"/>
          <w:szCs w:val="24"/>
        </w:rPr>
        <w:t>blood</w:t>
      </w:r>
      <w:r w:rsidRPr="002A687C">
        <w:rPr>
          <w:sz w:val="24"/>
          <w:szCs w:val="24"/>
          <w:rPrChange w:id="143" w:author="Nielson, Dylan (NIH/NIMH) [E]" w:date="2022-10-11T10:37:00Z">
            <w:rPr>
              <w:spacing w:val="-10"/>
              <w:sz w:val="24"/>
              <w:szCs w:val="24"/>
            </w:rPr>
          </w:rPrChange>
        </w:rPr>
        <w:t xml:space="preserve"> </w:t>
      </w:r>
      <w:r w:rsidRPr="002A687C">
        <w:rPr>
          <w:sz w:val="24"/>
          <w:szCs w:val="24"/>
        </w:rPr>
        <w:t>oxygen-level-dependent</w:t>
      </w:r>
      <w:r w:rsidRPr="002A687C">
        <w:rPr>
          <w:sz w:val="24"/>
          <w:szCs w:val="24"/>
          <w:rPrChange w:id="144" w:author="Nielson, Dylan (NIH/NIMH) [E]" w:date="2022-10-11T10:37:00Z">
            <w:rPr>
              <w:spacing w:val="-11"/>
              <w:sz w:val="24"/>
              <w:szCs w:val="24"/>
            </w:rPr>
          </w:rPrChange>
        </w:rPr>
        <w:t xml:space="preserve"> </w:t>
      </w:r>
      <w:r w:rsidRPr="002A687C">
        <w:rPr>
          <w:sz w:val="24"/>
          <w:szCs w:val="24"/>
        </w:rPr>
        <w:t>(BOLD)</w:t>
      </w:r>
      <w:r w:rsidRPr="002A687C">
        <w:rPr>
          <w:sz w:val="24"/>
          <w:szCs w:val="24"/>
          <w:rPrChange w:id="145" w:author="Nielson, Dylan (NIH/NIMH) [E]" w:date="2022-10-11T10:37:00Z">
            <w:rPr>
              <w:spacing w:val="-10"/>
              <w:sz w:val="24"/>
              <w:szCs w:val="24"/>
            </w:rPr>
          </w:rPrChange>
        </w:rPr>
        <w:t xml:space="preserve"> </w:t>
      </w:r>
      <w:r w:rsidRPr="002A687C">
        <w:rPr>
          <w:sz w:val="24"/>
          <w:szCs w:val="24"/>
        </w:rPr>
        <w:t>activity.</w:t>
      </w:r>
      <w:r w:rsidRPr="002A687C">
        <w:rPr>
          <w:sz w:val="24"/>
          <w:szCs w:val="24"/>
          <w:rPrChange w:id="146" w:author="Nielson, Dylan (NIH/NIMH) [E]" w:date="2022-10-11T10:37:00Z">
            <w:rPr>
              <w:spacing w:val="-2"/>
              <w:sz w:val="24"/>
              <w:szCs w:val="24"/>
            </w:rPr>
          </w:rPrChange>
        </w:rPr>
        <w:t xml:space="preserve"> </w:t>
      </w:r>
      <w:r w:rsidRPr="002A687C">
        <w:rPr>
          <w:sz w:val="24"/>
          <w:szCs w:val="24"/>
        </w:rPr>
        <w:t>Time</w:t>
      </w:r>
      <w:r w:rsidRPr="002A687C">
        <w:rPr>
          <w:sz w:val="24"/>
          <w:szCs w:val="24"/>
          <w:rPrChange w:id="147" w:author="Nielson, Dylan (NIH/NIMH) [E]" w:date="2022-10-11T10:37:00Z">
            <w:rPr>
              <w:spacing w:val="-11"/>
              <w:sz w:val="24"/>
              <w:szCs w:val="24"/>
            </w:rPr>
          </w:rPrChange>
        </w:rPr>
        <w:t xml:space="preserve"> </w:t>
      </w:r>
      <w:r w:rsidRPr="002A687C">
        <w:rPr>
          <w:sz w:val="24"/>
          <w:szCs w:val="24"/>
        </w:rPr>
        <w:t>series</w:t>
      </w:r>
      <w:r w:rsidRPr="002A687C">
        <w:rPr>
          <w:sz w:val="24"/>
          <w:szCs w:val="24"/>
          <w:rPrChange w:id="148" w:author="Nielson, Dylan (NIH/NIMH) [E]" w:date="2022-10-11T10:37:00Z">
            <w:rPr>
              <w:spacing w:val="-11"/>
              <w:sz w:val="24"/>
              <w:szCs w:val="24"/>
            </w:rPr>
          </w:rPrChange>
        </w:rPr>
        <w:t xml:space="preserve"> </w:t>
      </w:r>
      <w:r w:rsidRPr="002A687C">
        <w:rPr>
          <w:sz w:val="24"/>
          <w:szCs w:val="24"/>
        </w:rPr>
        <w:t>were</w:t>
      </w:r>
      <w:r w:rsidRPr="002A687C">
        <w:rPr>
          <w:sz w:val="24"/>
          <w:szCs w:val="24"/>
          <w:rPrChange w:id="149" w:author="Nielson, Dylan (NIH/NIMH) [E]" w:date="2022-10-11T10:37:00Z">
            <w:rPr>
              <w:spacing w:val="-10"/>
              <w:sz w:val="24"/>
              <w:szCs w:val="24"/>
            </w:rPr>
          </w:rPrChange>
        </w:rPr>
        <w:t xml:space="preserve"> </w:t>
      </w:r>
      <w:r w:rsidRPr="002A687C">
        <w:rPr>
          <w:sz w:val="24"/>
          <w:szCs w:val="24"/>
        </w:rPr>
        <w:t>analyzed</w:t>
      </w:r>
      <w:r w:rsidRPr="002A687C">
        <w:rPr>
          <w:sz w:val="24"/>
          <w:szCs w:val="24"/>
          <w:rPrChange w:id="150" w:author="Nielson, Dylan (NIH/NIMH) [E]" w:date="2022-10-11T10:37:00Z">
            <w:rPr>
              <w:spacing w:val="-11"/>
              <w:sz w:val="24"/>
              <w:szCs w:val="24"/>
            </w:rPr>
          </w:rPrChange>
        </w:rPr>
        <w:t xml:space="preserve"> </w:t>
      </w:r>
      <w:r w:rsidRPr="002A687C">
        <w:rPr>
          <w:sz w:val="24"/>
          <w:szCs w:val="24"/>
        </w:rPr>
        <w:t>using</w:t>
      </w:r>
      <w:r w:rsidRPr="002A687C">
        <w:rPr>
          <w:sz w:val="24"/>
          <w:szCs w:val="24"/>
          <w:rPrChange w:id="151" w:author="Nielson, Dylan (NIH/NIMH) [E]" w:date="2022-10-11T10:37:00Z">
            <w:rPr>
              <w:spacing w:val="-11"/>
              <w:sz w:val="24"/>
              <w:szCs w:val="24"/>
            </w:rPr>
          </w:rPrChange>
        </w:rPr>
        <w:t xml:space="preserve"> </w:t>
      </w:r>
      <w:r w:rsidRPr="002A687C">
        <w:rPr>
          <w:sz w:val="24"/>
          <w:szCs w:val="24"/>
        </w:rPr>
        <w:t>multiple</w:t>
      </w:r>
      <w:r w:rsidRPr="002A687C">
        <w:rPr>
          <w:sz w:val="24"/>
          <w:szCs w:val="24"/>
          <w:rPrChange w:id="152" w:author="Nielson, Dylan (NIH/NIMH) [E]" w:date="2022-10-11T10:37:00Z">
            <w:rPr>
              <w:spacing w:val="-11"/>
              <w:sz w:val="24"/>
              <w:szCs w:val="24"/>
            </w:rPr>
          </w:rPrChange>
        </w:rPr>
        <w:t xml:space="preserve"> </w:t>
      </w:r>
      <w:r w:rsidRPr="002A687C">
        <w:rPr>
          <w:sz w:val="24"/>
          <w:szCs w:val="24"/>
        </w:rPr>
        <w:t>regression,</w:t>
      </w:r>
      <w:r w:rsidRPr="002A687C">
        <w:rPr>
          <w:sz w:val="24"/>
          <w:szCs w:val="24"/>
          <w:rPrChange w:id="153" w:author="Nielson, Dylan (NIH/NIMH) [E]" w:date="2022-10-11T10:37:00Z">
            <w:rPr>
              <w:spacing w:val="-5"/>
              <w:sz w:val="24"/>
              <w:szCs w:val="24"/>
            </w:rPr>
          </w:rPrChange>
        </w:rPr>
        <w:t xml:space="preserve"> </w:t>
      </w:r>
      <w:r w:rsidRPr="002A687C">
        <w:rPr>
          <w:sz w:val="24"/>
          <w:szCs w:val="24"/>
        </w:rPr>
        <w:t>where</w:t>
      </w:r>
      <w:r w:rsidRPr="002A687C">
        <w:rPr>
          <w:sz w:val="24"/>
          <w:szCs w:val="24"/>
          <w:rPrChange w:id="154" w:author="Nielson, Dylan (NIH/NIMH) [E]" w:date="2022-10-11T10:37:00Z">
            <w:rPr>
              <w:spacing w:val="-5"/>
              <w:sz w:val="24"/>
              <w:szCs w:val="24"/>
            </w:rPr>
          </w:rPrChange>
        </w:rPr>
        <w:t xml:space="preserve"> </w:t>
      </w:r>
      <w:r w:rsidRPr="002A687C">
        <w:rPr>
          <w:sz w:val="24"/>
          <w:szCs w:val="24"/>
        </w:rPr>
        <w:t>the</w:t>
      </w:r>
      <w:r w:rsidRPr="002A687C">
        <w:rPr>
          <w:sz w:val="24"/>
          <w:szCs w:val="24"/>
          <w:rPrChange w:id="155" w:author="Nielson, Dylan (NIH/NIMH) [E]" w:date="2022-10-11T10:37:00Z">
            <w:rPr>
              <w:spacing w:val="-5"/>
              <w:sz w:val="24"/>
              <w:szCs w:val="24"/>
            </w:rPr>
          </w:rPrChange>
        </w:rPr>
        <w:t xml:space="preserve"> </w:t>
      </w:r>
      <w:r w:rsidRPr="002A687C">
        <w:rPr>
          <w:sz w:val="24"/>
          <w:szCs w:val="24"/>
        </w:rPr>
        <w:t>entire</w:t>
      </w:r>
      <w:r w:rsidRPr="002A687C">
        <w:rPr>
          <w:sz w:val="24"/>
          <w:szCs w:val="24"/>
          <w:rPrChange w:id="156" w:author="Nielson, Dylan (NIH/NIMH) [E]" w:date="2022-10-11T10:37:00Z">
            <w:rPr>
              <w:spacing w:val="-5"/>
              <w:sz w:val="24"/>
              <w:szCs w:val="24"/>
            </w:rPr>
          </w:rPrChange>
        </w:rPr>
        <w:t xml:space="preserve"> </w:t>
      </w:r>
      <w:r w:rsidRPr="002A687C">
        <w:rPr>
          <w:sz w:val="24"/>
          <w:szCs w:val="24"/>
        </w:rPr>
        <w:t>trial</w:t>
      </w:r>
      <w:r w:rsidRPr="002A687C">
        <w:rPr>
          <w:sz w:val="24"/>
          <w:szCs w:val="24"/>
          <w:rPrChange w:id="157" w:author="Nielson, Dylan (NIH/NIMH) [E]" w:date="2022-10-11T10:37:00Z">
            <w:rPr>
              <w:spacing w:val="-5"/>
              <w:sz w:val="24"/>
              <w:szCs w:val="24"/>
            </w:rPr>
          </w:rPrChange>
        </w:rPr>
        <w:t xml:space="preserve"> </w:t>
      </w:r>
      <w:r w:rsidRPr="002A687C">
        <w:rPr>
          <w:sz w:val="24"/>
          <w:szCs w:val="24"/>
        </w:rPr>
        <w:t>was</w:t>
      </w:r>
      <w:r w:rsidRPr="002A687C">
        <w:rPr>
          <w:sz w:val="24"/>
          <w:szCs w:val="24"/>
          <w:rPrChange w:id="158" w:author="Nielson, Dylan (NIH/NIMH) [E]" w:date="2022-10-11T10:37:00Z">
            <w:rPr>
              <w:spacing w:val="-5"/>
              <w:sz w:val="24"/>
              <w:szCs w:val="24"/>
            </w:rPr>
          </w:rPrChange>
        </w:rPr>
        <w:t xml:space="preserve"> </w:t>
      </w:r>
      <w:r w:rsidRPr="002A687C">
        <w:rPr>
          <w:sz w:val="24"/>
          <w:szCs w:val="24"/>
        </w:rPr>
        <w:t>modeled</w:t>
      </w:r>
      <w:r w:rsidRPr="002A687C">
        <w:rPr>
          <w:sz w:val="24"/>
          <w:szCs w:val="24"/>
          <w:rPrChange w:id="159" w:author="Nielson, Dylan (NIH/NIMH) [E]" w:date="2022-10-11T10:37:00Z">
            <w:rPr>
              <w:spacing w:val="-5"/>
              <w:sz w:val="24"/>
              <w:szCs w:val="24"/>
            </w:rPr>
          </w:rPrChange>
        </w:rPr>
        <w:t xml:space="preserve"> </w:t>
      </w:r>
      <w:r w:rsidRPr="002A687C">
        <w:rPr>
          <w:sz w:val="24"/>
          <w:szCs w:val="24"/>
        </w:rPr>
        <w:t>using</w:t>
      </w:r>
      <w:r w:rsidRPr="002A687C">
        <w:rPr>
          <w:sz w:val="24"/>
          <w:szCs w:val="24"/>
          <w:rPrChange w:id="160" w:author="Nielson, Dylan (NIH/NIMH) [E]" w:date="2022-10-11T10:37:00Z">
            <w:rPr>
              <w:spacing w:val="-5"/>
              <w:sz w:val="24"/>
              <w:szCs w:val="24"/>
            </w:rPr>
          </w:rPrChange>
        </w:rPr>
        <w:t xml:space="preserve"> </w:t>
      </w:r>
      <w:r w:rsidRPr="002A687C">
        <w:rPr>
          <w:sz w:val="24"/>
          <w:szCs w:val="24"/>
        </w:rPr>
        <w:t>a</w:t>
      </w:r>
      <w:r w:rsidRPr="002A687C">
        <w:rPr>
          <w:sz w:val="24"/>
          <w:szCs w:val="24"/>
          <w:rPrChange w:id="161" w:author="Nielson, Dylan (NIH/NIMH) [E]" w:date="2022-10-11T10:37:00Z">
            <w:rPr>
              <w:spacing w:val="-5"/>
              <w:sz w:val="24"/>
              <w:szCs w:val="24"/>
            </w:rPr>
          </w:rPrChange>
        </w:rPr>
        <w:t xml:space="preserve"> </w:t>
      </w:r>
      <w:r w:rsidRPr="002A687C">
        <w:rPr>
          <w:sz w:val="24"/>
          <w:szCs w:val="24"/>
        </w:rPr>
        <w:t>gamma-variate</w:t>
      </w:r>
      <w:r w:rsidRPr="002A687C">
        <w:rPr>
          <w:sz w:val="24"/>
          <w:szCs w:val="24"/>
          <w:rPrChange w:id="162" w:author="Nielson, Dylan (NIH/NIMH) [E]" w:date="2022-10-11T10:37:00Z">
            <w:rPr>
              <w:spacing w:val="-5"/>
              <w:sz w:val="24"/>
              <w:szCs w:val="24"/>
            </w:rPr>
          </w:rPrChange>
        </w:rPr>
        <w:t xml:space="preserve"> </w:t>
      </w:r>
      <w:r w:rsidRPr="002A687C">
        <w:rPr>
          <w:sz w:val="24"/>
          <w:szCs w:val="24"/>
        </w:rPr>
        <w:t>basis</w:t>
      </w:r>
      <w:r w:rsidRPr="002A687C">
        <w:rPr>
          <w:sz w:val="24"/>
          <w:szCs w:val="24"/>
          <w:rPrChange w:id="163" w:author="Nielson, Dylan (NIH/NIMH) [E]" w:date="2022-10-11T10:37:00Z">
            <w:rPr>
              <w:spacing w:val="-5"/>
              <w:sz w:val="24"/>
              <w:szCs w:val="24"/>
            </w:rPr>
          </w:rPrChange>
        </w:rPr>
        <w:t xml:space="preserve"> </w:t>
      </w:r>
      <w:r w:rsidRPr="002A687C">
        <w:rPr>
          <w:sz w:val="24"/>
          <w:szCs w:val="24"/>
        </w:rPr>
        <w:t>function. The</w:t>
      </w:r>
      <w:r w:rsidRPr="002A687C">
        <w:rPr>
          <w:sz w:val="24"/>
          <w:szCs w:val="24"/>
          <w:rPrChange w:id="164" w:author="Nielson, Dylan (NIH/NIMH) [E]" w:date="2022-10-11T10:37:00Z">
            <w:rPr>
              <w:spacing w:val="-5"/>
              <w:sz w:val="24"/>
              <w:szCs w:val="24"/>
            </w:rPr>
          </w:rPrChange>
        </w:rPr>
        <w:t xml:space="preserve"> </w:t>
      </w:r>
      <w:r w:rsidRPr="002A687C">
        <w:rPr>
          <w:sz w:val="24"/>
          <w:szCs w:val="24"/>
        </w:rPr>
        <w:t>model</w:t>
      </w:r>
      <w:r w:rsidRPr="002A687C">
        <w:rPr>
          <w:sz w:val="24"/>
          <w:szCs w:val="24"/>
          <w:rPrChange w:id="165" w:author="Nielson, Dylan (NIH/NIMH) [E]" w:date="2022-10-11T10:37:00Z">
            <w:rPr>
              <w:spacing w:val="-5"/>
              <w:sz w:val="24"/>
              <w:szCs w:val="24"/>
            </w:rPr>
          </w:rPrChange>
        </w:rPr>
        <w:t xml:space="preserve"> </w:t>
      </w:r>
      <w:r w:rsidRPr="002A687C">
        <w:rPr>
          <w:sz w:val="24"/>
          <w:szCs w:val="24"/>
        </w:rPr>
        <w:t>also</w:t>
      </w:r>
      <w:r w:rsidRPr="002A687C">
        <w:rPr>
          <w:sz w:val="24"/>
          <w:szCs w:val="24"/>
          <w:rPrChange w:id="166" w:author="Nielson, Dylan (NIH/NIMH) [E]" w:date="2022-10-11T10:37:00Z">
            <w:rPr>
              <w:spacing w:val="-5"/>
              <w:sz w:val="24"/>
              <w:szCs w:val="24"/>
            </w:rPr>
          </w:rPrChange>
        </w:rPr>
        <w:t xml:space="preserve"> </w:t>
      </w:r>
      <w:r w:rsidRPr="002A687C">
        <w:rPr>
          <w:sz w:val="24"/>
          <w:szCs w:val="24"/>
        </w:rPr>
        <w:t>included six</w:t>
      </w:r>
      <w:r w:rsidRPr="002A687C">
        <w:rPr>
          <w:sz w:val="24"/>
          <w:szCs w:val="24"/>
          <w:rPrChange w:id="167" w:author="Nielson, Dylan (NIH/NIMH) [E]" w:date="2022-10-11T10:37:00Z">
            <w:rPr>
              <w:spacing w:val="-8"/>
              <w:sz w:val="24"/>
              <w:szCs w:val="24"/>
            </w:rPr>
          </w:rPrChange>
        </w:rPr>
        <w:t xml:space="preserve"> </w:t>
      </w:r>
      <w:r w:rsidRPr="002A687C">
        <w:rPr>
          <w:sz w:val="24"/>
          <w:szCs w:val="24"/>
        </w:rPr>
        <w:t>nuisance</w:t>
      </w:r>
      <w:r w:rsidRPr="002A687C">
        <w:rPr>
          <w:sz w:val="24"/>
          <w:szCs w:val="24"/>
          <w:rPrChange w:id="168" w:author="Nielson, Dylan (NIH/NIMH) [E]" w:date="2022-10-11T10:37:00Z">
            <w:rPr>
              <w:spacing w:val="-8"/>
              <w:sz w:val="24"/>
              <w:szCs w:val="24"/>
            </w:rPr>
          </w:rPrChange>
        </w:rPr>
        <w:t xml:space="preserve"> </w:t>
      </w:r>
      <w:r w:rsidRPr="002A687C">
        <w:rPr>
          <w:sz w:val="24"/>
          <w:szCs w:val="24"/>
        </w:rPr>
        <w:t>variables</w:t>
      </w:r>
      <w:r w:rsidRPr="002A687C">
        <w:rPr>
          <w:sz w:val="24"/>
          <w:szCs w:val="24"/>
          <w:rPrChange w:id="169" w:author="Nielson, Dylan (NIH/NIMH) [E]" w:date="2022-10-11T10:37:00Z">
            <w:rPr>
              <w:spacing w:val="-8"/>
              <w:sz w:val="24"/>
              <w:szCs w:val="24"/>
            </w:rPr>
          </w:rPrChange>
        </w:rPr>
        <w:t xml:space="preserve"> </w:t>
      </w:r>
      <w:r w:rsidRPr="002A687C">
        <w:rPr>
          <w:sz w:val="24"/>
          <w:szCs w:val="24"/>
        </w:rPr>
        <w:t>modeling</w:t>
      </w:r>
      <w:r w:rsidRPr="002A687C">
        <w:rPr>
          <w:sz w:val="24"/>
          <w:szCs w:val="24"/>
          <w:rPrChange w:id="170" w:author="Nielson, Dylan (NIH/NIMH) [E]" w:date="2022-10-11T10:37:00Z">
            <w:rPr>
              <w:spacing w:val="-8"/>
              <w:sz w:val="24"/>
              <w:szCs w:val="24"/>
            </w:rPr>
          </w:rPrChange>
        </w:rPr>
        <w:t xml:space="preserve"> </w:t>
      </w:r>
      <w:r w:rsidRPr="002A687C">
        <w:rPr>
          <w:sz w:val="24"/>
          <w:szCs w:val="24"/>
        </w:rPr>
        <w:t>the</w:t>
      </w:r>
      <w:r w:rsidRPr="002A687C">
        <w:rPr>
          <w:sz w:val="24"/>
          <w:szCs w:val="24"/>
          <w:rPrChange w:id="171" w:author="Nielson, Dylan (NIH/NIMH) [E]" w:date="2022-10-11T10:37:00Z">
            <w:rPr>
              <w:spacing w:val="-8"/>
              <w:sz w:val="24"/>
              <w:szCs w:val="24"/>
            </w:rPr>
          </w:rPrChange>
        </w:rPr>
        <w:t xml:space="preserve"> </w:t>
      </w:r>
      <w:r w:rsidRPr="002A687C">
        <w:rPr>
          <w:sz w:val="24"/>
          <w:szCs w:val="24"/>
        </w:rPr>
        <w:t>effects</w:t>
      </w:r>
      <w:r w:rsidRPr="002A687C">
        <w:rPr>
          <w:sz w:val="24"/>
          <w:szCs w:val="24"/>
          <w:rPrChange w:id="172" w:author="Nielson, Dylan (NIH/NIMH) [E]" w:date="2022-10-11T10:37:00Z">
            <w:rPr>
              <w:spacing w:val="-8"/>
              <w:sz w:val="24"/>
              <w:szCs w:val="24"/>
            </w:rPr>
          </w:rPrChange>
        </w:rPr>
        <w:t xml:space="preserve"> </w:t>
      </w:r>
      <w:r w:rsidRPr="002A687C">
        <w:rPr>
          <w:sz w:val="24"/>
          <w:szCs w:val="24"/>
        </w:rPr>
        <w:t>of</w:t>
      </w:r>
      <w:r w:rsidRPr="002A687C">
        <w:rPr>
          <w:sz w:val="24"/>
          <w:szCs w:val="24"/>
          <w:rPrChange w:id="173" w:author="Nielson, Dylan (NIH/NIMH) [E]" w:date="2022-10-11T10:37:00Z">
            <w:rPr>
              <w:spacing w:val="-8"/>
              <w:sz w:val="24"/>
              <w:szCs w:val="24"/>
            </w:rPr>
          </w:rPrChange>
        </w:rPr>
        <w:t xml:space="preserve"> </w:t>
      </w:r>
      <w:r w:rsidRPr="002A687C">
        <w:rPr>
          <w:sz w:val="24"/>
          <w:szCs w:val="24"/>
        </w:rPr>
        <w:t>residual</w:t>
      </w:r>
      <w:r w:rsidRPr="002A687C">
        <w:rPr>
          <w:sz w:val="24"/>
          <w:szCs w:val="24"/>
          <w:rPrChange w:id="174" w:author="Nielson, Dylan (NIH/NIMH) [E]" w:date="2022-10-11T10:37:00Z">
            <w:rPr>
              <w:spacing w:val="-8"/>
              <w:sz w:val="24"/>
              <w:szCs w:val="24"/>
            </w:rPr>
          </w:rPrChange>
        </w:rPr>
        <w:t xml:space="preserve"> </w:t>
      </w:r>
      <w:r w:rsidRPr="002A687C">
        <w:rPr>
          <w:sz w:val="24"/>
          <w:szCs w:val="24"/>
        </w:rPr>
        <w:t>translational</w:t>
      </w:r>
      <w:r w:rsidRPr="002A687C">
        <w:rPr>
          <w:sz w:val="24"/>
          <w:szCs w:val="24"/>
          <w:rPrChange w:id="175" w:author="Nielson, Dylan (NIH/NIMH) [E]" w:date="2022-10-11T10:37:00Z">
            <w:rPr>
              <w:spacing w:val="-8"/>
              <w:sz w:val="24"/>
              <w:szCs w:val="24"/>
            </w:rPr>
          </w:rPrChange>
        </w:rPr>
        <w:t xml:space="preserve"> </w:t>
      </w:r>
      <w:r w:rsidRPr="002A687C">
        <w:rPr>
          <w:sz w:val="24"/>
          <w:szCs w:val="24"/>
        </w:rPr>
        <w:t>(motion</w:t>
      </w:r>
      <w:r w:rsidRPr="002A687C">
        <w:rPr>
          <w:sz w:val="24"/>
          <w:szCs w:val="24"/>
          <w:rPrChange w:id="176" w:author="Nielson, Dylan (NIH/NIMH) [E]" w:date="2022-10-11T10:37:00Z">
            <w:rPr>
              <w:spacing w:val="-8"/>
              <w:sz w:val="24"/>
              <w:szCs w:val="24"/>
            </w:rPr>
          </w:rPrChange>
        </w:rPr>
        <w:t xml:space="preserve"> </w:t>
      </w:r>
      <w:r w:rsidRPr="002A687C">
        <w:rPr>
          <w:sz w:val="24"/>
          <w:szCs w:val="24"/>
        </w:rPr>
        <w:t>in</w:t>
      </w:r>
      <w:r w:rsidRPr="002A687C">
        <w:rPr>
          <w:sz w:val="24"/>
          <w:szCs w:val="24"/>
          <w:rPrChange w:id="177" w:author="Nielson, Dylan (NIH/NIMH) [E]" w:date="2022-10-11T10:37:00Z">
            <w:rPr>
              <w:spacing w:val="-8"/>
              <w:sz w:val="24"/>
              <w:szCs w:val="24"/>
            </w:rPr>
          </w:rPrChange>
        </w:rPr>
        <w:t xml:space="preserve"> </w:t>
      </w:r>
      <w:r w:rsidRPr="002A687C">
        <w:rPr>
          <w:sz w:val="24"/>
          <w:szCs w:val="24"/>
        </w:rPr>
        <w:t>the</w:t>
      </w:r>
      <w:r w:rsidRPr="002A687C">
        <w:rPr>
          <w:sz w:val="24"/>
          <w:szCs w:val="24"/>
          <w:rPrChange w:id="178" w:author="Nielson, Dylan (NIH/NIMH) [E]" w:date="2022-10-11T10:37:00Z">
            <w:rPr>
              <w:spacing w:val="-8"/>
              <w:sz w:val="24"/>
              <w:szCs w:val="24"/>
            </w:rPr>
          </w:rPrChange>
        </w:rPr>
        <w:t xml:space="preserve"> </w:t>
      </w:r>
      <w:r w:rsidRPr="002A687C">
        <w:rPr>
          <w:sz w:val="24"/>
          <w:szCs w:val="24"/>
        </w:rPr>
        <w:t>x,</w:t>
      </w:r>
      <w:r w:rsidRPr="002A687C">
        <w:rPr>
          <w:sz w:val="24"/>
          <w:szCs w:val="24"/>
          <w:rPrChange w:id="179" w:author="Nielson, Dylan (NIH/NIMH) [E]" w:date="2022-10-11T10:37:00Z">
            <w:rPr>
              <w:spacing w:val="-8"/>
              <w:sz w:val="24"/>
              <w:szCs w:val="24"/>
            </w:rPr>
          </w:rPrChange>
        </w:rPr>
        <w:t xml:space="preserve"> </w:t>
      </w:r>
      <w:r w:rsidRPr="002A687C">
        <w:rPr>
          <w:sz w:val="24"/>
          <w:szCs w:val="24"/>
        </w:rPr>
        <w:t>y,</w:t>
      </w:r>
      <w:r w:rsidRPr="002A687C">
        <w:rPr>
          <w:sz w:val="24"/>
          <w:szCs w:val="24"/>
          <w:rPrChange w:id="180" w:author="Nielson, Dylan (NIH/NIMH) [E]" w:date="2022-10-11T10:37:00Z">
            <w:rPr>
              <w:spacing w:val="-8"/>
              <w:sz w:val="24"/>
              <w:szCs w:val="24"/>
            </w:rPr>
          </w:rPrChange>
        </w:rPr>
        <w:t xml:space="preserve"> </w:t>
      </w:r>
      <w:r w:rsidRPr="002A687C">
        <w:rPr>
          <w:sz w:val="24"/>
          <w:szCs w:val="24"/>
        </w:rPr>
        <w:t>and</w:t>
      </w:r>
      <w:r w:rsidRPr="002A687C">
        <w:rPr>
          <w:sz w:val="24"/>
          <w:szCs w:val="24"/>
          <w:rPrChange w:id="181" w:author="Nielson, Dylan (NIH/NIMH) [E]" w:date="2022-10-11T10:37:00Z">
            <w:rPr>
              <w:spacing w:val="-8"/>
              <w:sz w:val="24"/>
              <w:szCs w:val="24"/>
            </w:rPr>
          </w:rPrChange>
        </w:rPr>
        <w:t xml:space="preserve"> </w:t>
      </w:r>
      <w:r w:rsidRPr="002A687C">
        <w:rPr>
          <w:sz w:val="24"/>
          <w:szCs w:val="24"/>
        </w:rPr>
        <w:t>z</w:t>
      </w:r>
      <w:r w:rsidRPr="002A687C">
        <w:rPr>
          <w:sz w:val="24"/>
          <w:szCs w:val="24"/>
          <w:rPrChange w:id="182" w:author="Nielson, Dylan (NIH/NIMH) [E]" w:date="2022-10-11T10:37:00Z">
            <w:rPr>
              <w:spacing w:val="-8"/>
              <w:sz w:val="24"/>
              <w:szCs w:val="24"/>
            </w:rPr>
          </w:rPrChange>
        </w:rPr>
        <w:t xml:space="preserve"> </w:t>
      </w:r>
      <w:r w:rsidRPr="002A687C">
        <w:rPr>
          <w:sz w:val="24"/>
          <w:szCs w:val="24"/>
        </w:rPr>
        <w:t>planes),</w:t>
      </w:r>
      <w:r w:rsidRPr="002A687C">
        <w:rPr>
          <w:sz w:val="24"/>
          <w:szCs w:val="24"/>
          <w:rPrChange w:id="183" w:author="Nielson, Dylan (NIH/NIMH) [E]" w:date="2022-10-11T10:37:00Z">
            <w:rPr>
              <w:spacing w:val="-8"/>
              <w:sz w:val="24"/>
              <w:szCs w:val="24"/>
            </w:rPr>
          </w:rPrChange>
        </w:rPr>
        <w:t xml:space="preserve"> </w:t>
      </w:r>
      <w:r w:rsidRPr="002A687C">
        <w:rPr>
          <w:sz w:val="24"/>
          <w:szCs w:val="24"/>
        </w:rPr>
        <w:t>rotational</w:t>
      </w:r>
      <w:r w:rsidRPr="002A687C">
        <w:rPr>
          <w:sz w:val="24"/>
          <w:szCs w:val="24"/>
          <w:rPrChange w:id="184" w:author="Nielson, Dylan (NIH/NIMH) [E]" w:date="2022-10-11T10:37:00Z">
            <w:rPr>
              <w:spacing w:val="-8"/>
              <w:sz w:val="24"/>
              <w:szCs w:val="24"/>
            </w:rPr>
          </w:rPrChange>
        </w:rPr>
        <w:t xml:space="preserve"> </w:t>
      </w:r>
      <w:r w:rsidRPr="002A687C">
        <w:rPr>
          <w:sz w:val="24"/>
          <w:szCs w:val="24"/>
        </w:rPr>
        <w:t xml:space="preserve">motion (roll, pitch, and yaw), and a regressor for baseline plus slow drift effect, modeled with polynomials (baseline being defined as the non-modeled phases of the task). Echo-planar images (EPIs) were visually inspected to confirm image </w:t>
      </w:r>
      <w:r w:rsidRPr="002A687C">
        <w:rPr>
          <w:sz w:val="24"/>
          <w:szCs w:val="24"/>
          <w:rPrChange w:id="185" w:author="Nielson, Dylan (NIH/NIMH) [E]" w:date="2022-10-11T10:37:00Z">
            <w:rPr>
              <w:w w:val="95"/>
              <w:sz w:val="24"/>
              <w:szCs w:val="24"/>
            </w:rPr>
          </w:rPrChange>
        </w:rPr>
        <w:t>quality and minimal movement.</w:t>
      </w:r>
      <w:r w:rsidRPr="002A687C">
        <w:rPr>
          <w:sz w:val="24"/>
          <w:szCs w:val="24"/>
          <w:rPrChange w:id="186" w:author="Nielson, Dylan (NIH/NIMH) [E]" w:date="2022-10-11T10:37:00Z">
            <w:rPr>
              <w:spacing w:val="27"/>
              <w:sz w:val="24"/>
              <w:szCs w:val="24"/>
            </w:rPr>
          </w:rPrChange>
        </w:rPr>
        <w:t xml:space="preserve"> </w:t>
      </w:r>
      <w:r w:rsidRPr="002A687C">
        <w:rPr>
          <w:sz w:val="24"/>
          <w:szCs w:val="24"/>
          <w:rPrChange w:id="187" w:author="Nielson, Dylan (NIH/NIMH) [E]" w:date="2022-10-11T10:37:00Z">
            <w:rPr>
              <w:w w:val="95"/>
              <w:sz w:val="24"/>
              <w:szCs w:val="24"/>
            </w:rPr>
          </w:rPrChange>
        </w:rPr>
        <w:t xml:space="preserve">The code for generating the full processing stream for each participant was created using </w:t>
      </w:r>
      <w:r w:rsidRPr="002A687C">
        <w:rPr>
          <w:sz w:val="24"/>
          <w:szCs w:val="24"/>
        </w:rPr>
        <w:t>the</w:t>
      </w:r>
      <w:r w:rsidRPr="002A687C">
        <w:rPr>
          <w:sz w:val="24"/>
          <w:szCs w:val="24"/>
          <w:rPrChange w:id="188" w:author="Nielson, Dylan (NIH/NIMH) [E]" w:date="2022-10-11T10:37:00Z">
            <w:rPr>
              <w:spacing w:val="-13"/>
              <w:sz w:val="24"/>
              <w:szCs w:val="24"/>
            </w:rPr>
          </w:rPrChange>
        </w:rPr>
        <w:t xml:space="preserve"> </w:t>
      </w:r>
      <w:r w:rsidRPr="002A687C">
        <w:rPr>
          <w:sz w:val="24"/>
          <w:szCs w:val="24"/>
        </w:rPr>
        <w:t>afni_proc.py</w:t>
      </w:r>
      <w:r w:rsidRPr="002A687C">
        <w:rPr>
          <w:sz w:val="24"/>
          <w:szCs w:val="24"/>
          <w:rPrChange w:id="189" w:author="Nielson, Dylan (NIH/NIMH) [E]" w:date="2022-10-11T10:37:00Z">
            <w:rPr>
              <w:spacing w:val="-30"/>
              <w:sz w:val="24"/>
              <w:szCs w:val="24"/>
            </w:rPr>
          </w:rPrChange>
        </w:rPr>
        <w:t xml:space="preserve"> </w:t>
      </w:r>
      <w:r w:rsidRPr="002A687C">
        <w:rPr>
          <w:sz w:val="24"/>
          <w:szCs w:val="24"/>
        </w:rPr>
        <w:t>command.</w:t>
      </w:r>
      <w:r w:rsidRPr="002A687C">
        <w:rPr>
          <w:sz w:val="24"/>
          <w:szCs w:val="24"/>
          <w:rPrChange w:id="190" w:author="Nielson, Dylan (NIH/NIMH) [E]" w:date="2022-10-11T10:37:00Z">
            <w:rPr>
              <w:spacing w:val="29"/>
              <w:sz w:val="24"/>
              <w:szCs w:val="24"/>
            </w:rPr>
          </w:rPrChange>
        </w:rPr>
        <w:t xml:space="preserve"> </w:t>
      </w:r>
      <w:r w:rsidRPr="002A687C">
        <w:rPr>
          <w:sz w:val="24"/>
          <w:szCs w:val="24"/>
        </w:rPr>
        <w:t xml:space="preserve">This script creates also a quantitative and qualitative quality control (QC) outputs, </w:t>
      </w:r>
      <w:r w:rsidRPr="002A687C">
        <w:rPr>
          <w:sz w:val="24"/>
          <w:szCs w:val="24"/>
          <w:rPrChange w:id="191" w:author="Nielson, Dylan (NIH/NIMH) [E]" w:date="2022-10-11T10:37:00Z">
            <w:rPr>
              <w:spacing w:val="-2"/>
              <w:sz w:val="24"/>
              <w:szCs w:val="24"/>
            </w:rPr>
          </w:rPrChange>
        </w:rPr>
        <w:t>which</w:t>
      </w:r>
      <w:r w:rsidRPr="002A687C">
        <w:rPr>
          <w:sz w:val="24"/>
          <w:szCs w:val="24"/>
          <w:rPrChange w:id="192" w:author="Nielson, Dylan (NIH/NIMH) [E]" w:date="2022-10-11T10:37:00Z">
            <w:rPr>
              <w:spacing w:val="-8"/>
              <w:sz w:val="24"/>
              <w:szCs w:val="24"/>
            </w:rPr>
          </w:rPrChange>
        </w:rPr>
        <w:t xml:space="preserve"> </w:t>
      </w:r>
      <w:r w:rsidRPr="002A687C">
        <w:rPr>
          <w:sz w:val="24"/>
          <w:szCs w:val="24"/>
          <w:rPrChange w:id="193" w:author="Nielson, Dylan (NIH/NIMH) [E]" w:date="2022-10-11T10:37:00Z">
            <w:rPr>
              <w:spacing w:val="-2"/>
              <w:sz w:val="24"/>
              <w:szCs w:val="24"/>
            </w:rPr>
          </w:rPrChange>
        </w:rPr>
        <w:t>were</w:t>
      </w:r>
      <w:r w:rsidRPr="002A687C">
        <w:rPr>
          <w:sz w:val="24"/>
          <w:szCs w:val="24"/>
          <w:rPrChange w:id="194" w:author="Nielson, Dylan (NIH/NIMH) [E]" w:date="2022-10-11T10:37:00Z">
            <w:rPr>
              <w:spacing w:val="-8"/>
              <w:sz w:val="24"/>
              <w:szCs w:val="24"/>
            </w:rPr>
          </w:rPrChange>
        </w:rPr>
        <w:t xml:space="preserve"> </w:t>
      </w:r>
      <w:r w:rsidRPr="002A687C">
        <w:rPr>
          <w:sz w:val="24"/>
          <w:szCs w:val="24"/>
          <w:rPrChange w:id="195" w:author="Nielson, Dylan (NIH/NIMH) [E]" w:date="2022-10-11T10:37:00Z">
            <w:rPr>
              <w:spacing w:val="-2"/>
              <w:sz w:val="24"/>
              <w:szCs w:val="24"/>
            </w:rPr>
          </w:rPrChange>
        </w:rPr>
        <w:t>used</w:t>
      </w:r>
      <w:r w:rsidRPr="002A687C">
        <w:rPr>
          <w:sz w:val="24"/>
          <w:szCs w:val="24"/>
          <w:rPrChange w:id="196" w:author="Nielson, Dylan (NIH/NIMH) [E]" w:date="2022-10-11T10:37:00Z">
            <w:rPr>
              <w:spacing w:val="-8"/>
              <w:sz w:val="24"/>
              <w:szCs w:val="24"/>
            </w:rPr>
          </w:rPrChange>
        </w:rPr>
        <w:t xml:space="preserve"> </w:t>
      </w:r>
      <w:r w:rsidRPr="002A687C">
        <w:rPr>
          <w:sz w:val="24"/>
          <w:szCs w:val="24"/>
          <w:rPrChange w:id="197" w:author="Nielson, Dylan (NIH/NIMH) [E]" w:date="2022-10-11T10:37:00Z">
            <w:rPr>
              <w:spacing w:val="-2"/>
              <w:sz w:val="24"/>
              <w:szCs w:val="24"/>
            </w:rPr>
          </w:rPrChange>
        </w:rPr>
        <w:t>to</w:t>
      </w:r>
      <w:r w:rsidRPr="002A687C">
        <w:rPr>
          <w:sz w:val="24"/>
          <w:szCs w:val="24"/>
          <w:rPrChange w:id="198" w:author="Nielson, Dylan (NIH/NIMH) [E]" w:date="2022-10-11T10:37:00Z">
            <w:rPr>
              <w:spacing w:val="-8"/>
              <w:sz w:val="24"/>
              <w:szCs w:val="24"/>
            </w:rPr>
          </w:rPrChange>
        </w:rPr>
        <w:t xml:space="preserve"> </w:t>
      </w:r>
      <w:r w:rsidRPr="002A687C">
        <w:rPr>
          <w:sz w:val="24"/>
          <w:szCs w:val="24"/>
          <w:rPrChange w:id="199" w:author="Nielson, Dylan (NIH/NIMH) [E]" w:date="2022-10-11T10:37:00Z">
            <w:rPr>
              <w:spacing w:val="-2"/>
              <w:sz w:val="24"/>
              <w:szCs w:val="24"/>
            </w:rPr>
          </w:rPrChange>
        </w:rPr>
        <w:t>verify</w:t>
      </w:r>
      <w:r w:rsidRPr="002A687C">
        <w:rPr>
          <w:sz w:val="24"/>
          <w:szCs w:val="24"/>
          <w:rPrChange w:id="200" w:author="Nielson, Dylan (NIH/NIMH) [E]" w:date="2022-10-11T10:37:00Z">
            <w:rPr>
              <w:spacing w:val="-8"/>
              <w:sz w:val="24"/>
              <w:szCs w:val="24"/>
            </w:rPr>
          </w:rPrChange>
        </w:rPr>
        <w:t xml:space="preserve"> </w:t>
      </w:r>
      <w:r w:rsidRPr="002A687C">
        <w:rPr>
          <w:sz w:val="24"/>
          <w:szCs w:val="24"/>
          <w:rPrChange w:id="201" w:author="Nielson, Dylan (NIH/NIMH) [E]" w:date="2022-10-11T10:37:00Z">
            <w:rPr>
              <w:spacing w:val="-2"/>
              <w:sz w:val="24"/>
              <w:szCs w:val="24"/>
            </w:rPr>
          </w:rPrChange>
        </w:rPr>
        <w:t>the</w:t>
      </w:r>
      <w:r w:rsidRPr="002A687C">
        <w:rPr>
          <w:sz w:val="24"/>
          <w:szCs w:val="24"/>
          <w:rPrChange w:id="202" w:author="Nielson, Dylan (NIH/NIMH) [E]" w:date="2022-10-11T10:37:00Z">
            <w:rPr>
              <w:spacing w:val="-8"/>
              <w:sz w:val="24"/>
              <w:szCs w:val="24"/>
            </w:rPr>
          </w:rPrChange>
        </w:rPr>
        <w:t xml:space="preserve"> </w:t>
      </w:r>
      <w:r w:rsidRPr="002A687C">
        <w:rPr>
          <w:sz w:val="24"/>
          <w:szCs w:val="24"/>
          <w:rPrChange w:id="203" w:author="Nielson, Dylan (NIH/NIMH) [E]" w:date="2022-10-11T10:37:00Z">
            <w:rPr>
              <w:spacing w:val="-2"/>
              <w:sz w:val="24"/>
              <w:szCs w:val="24"/>
            </w:rPr>
          </w:rPrChange>
        </w:rPr>
        <w:t>processing</w:t>
      </w:r>
      <w:r w:rsidRPr="002A687C">
        <w:rPr>
          <w:sz w:val="24"/>
          <w:szCs w:val="24"/>
          <w:rPrChange w:id="204" w:author="Nielson, Dylan (NIH/NIMH) [E]" w:date="2022-10-11T10:37:00Z">
            <w:rPr>
              <w:spacing w:val="-8"/>
              <w:sz w:val="24"/>
              <w:szCs w:val="24"/>
            </w:rPr>
          </w:rPrChange>
        </w:rPr>
        <w:t xml:space="preserve"> </w:t>
      </w:r>
      <w:r w:rsidRPr="002A687C">
        <w:rPr>
          <w:sz w:val="24"/>
          <w:szCs w:val="24"/>
          <w:rPrChange w:id="205" w:author="Nielson, Dylan (NIH/NIMH) [E]" w:date="2022-10-11T10:37:00Z">
            <w:rPr>
              <w:spacing w:val="-2"/>
              <w:sz w:val="24"/>
              <w:szCs w:val="24"/>
            </w:rPr>
          </w:rPrChange>
        </w:rPr>
        <w:t>in</w:t>
      </w:r>
      <w:r w:rsidRPr="002A687C">
        <w:rPr>
          <w:sz w:val="24"/>
          <w:szCs w:val="24"/>
          <w:rPrChange w:id="206" w:author="Nielson, Dylan (NIH/NIMH) [E]" w:date="2022-10-11T10:37:00Z">
            <w:rPr>
              <w:spacing w:val="-8"/>
              <w:sz w:val="24"/>
              <w:szCs w:val="24"/>
            </w:rPr>
          </w:rPrChange>
        </w:rPr>
        <w:t xml:space="preserve"> </w:t>
      </w:r>
      <w:r w:rsidRPr="002A687C">
        <w:rPr>
          <w:sz w:val="24"/>
          <w:szCs w:val="24"/>
          <w:rPrChange w:id="207" w:author="Nielson, Dylan (NIH/NIMH) [E]" w:date="2022-10-11T10:37:00Z">
            <w:rPr>
              <w:spacing w:val="-2"/>
              <w:sz w:val="24"/>
              <w:szCs w:val="24"/>
            </w:rPr>
          </w:rPrChange>
        </w:rPr>
        <w:t>the</w:t>
      </w:r>
      <w:r w:rsidRPr="002A687C">
        <w:rPr>
          <w:sz w:val="24"/>
          <w:szCs w:val="24"/>
          <w:rPrChange w:id="208" w:author="Nielson, Dylan (NIH/NIMH) [E]" w:date="2022-10-11T10:37:00Z">
            <w:rPr>
              <w:spacing w:val="-8"/>
              <w:sz w:val="24"/>
              <w:szCs w:val="24"/>
            </w:rPr>
          </w:rPrChange>
        </w:rPr>
        <w:t xml:space="preserve"> </w:t>
      </w:r>
      <w:r w:rsidRPr="002A687C">
        <w:rPr>
          <w:sz w:val="24"/>
          <w:szCs w:val="24"/>
          <w:rPrChange w:id="209" w:author="Nielson, Dylan (NIH/NIMH) [E]" w:date="2022-10-11T10:37:00Z">
            <w:rPr>
              <w:spacing w:val="-2"/>
              <w:sz w:val="24"/>
              <w:szCs w:val="24"/>
            </w:rPr>
          </w:rPrChange>
        </w:rPr>
        <w:t>present</w:t>
      </w:r>
      <w:r w:rsidRPr="002A687C">
        <w:rPr>
          <w:sz w:val="24"/>
          <w:szCs w:val="24"/>
          <w:rPrChange w:id="210" w:author="Nielson, Dylan (NIH/NIMH) [E]" w:date="2022-10-11T10:37:00Z">
            <w:rPr>
              <w:spacing w:val="-8"/>
              <w:sz w:val="24"/>
              <w:szCs w:val="24"/>
            </w:rPr>
          </w:rPrChange>
        </w:rPr>
        <w:t xml:space="preserve"> </w:t>
      </w:r>
      <w:r w:rsidRPr="002A687C">
        <w:rPr>
          <w:sz w:val="24"/>
          <w:szCs w:val="24"/>
          <w:rPrChange w:id="211" w:author="Nielson, Dylan (NIH/NIMH) [E]" w:date="2022-10-11T10:37:00Z">
            <w:rPr>
              <w:spacing w:val="-2"/>
              <w:sz w:val="24"/>
              <w:szCs w:val="24"/>
            </w:rPr>
          </w:rPrChange>
        </w:rPr>
        <w:t>study.</w:t>
      </w:r>
      <w:r w:rsidRPr="002A687C">
        <w:rPr>
          <w:sz w:val="24"/>
          <w:szCs w:val="24"/>
        </w:rPr>
        <w:t xml:space="preserve"> </w:t>
      </w:r>
    </w:p>
    <w:p w14:paraId="1DD29016" w14:textId="77777777" w:rsidR="002461EE" w:rsidRPr="001F45E9" w:rsidRDefault="002461EE" w:rsidP="006833D5">
      <w:pPr>
        <w:pStyle w:val="BodyText"/>
        <w:rPr>
          <w:sz w:val="24"/>
          <w:szCs w:val="24"/>
        </w:rPr>
      </w:pPr>
    </w:p>
    <w:p w14:paraId="1DD29018"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Functional</w:t>
      </w:r>
      <w:r w:rsidRPr="001F45E9">
        <w:rPr>
          <w:rFonts w:ascii="Times New Roman" w:hAnsi="Times New Roman" w:cs="Times New Roman"/>
          <w:spacing w:val="-12"/>
          <w:sz w:val="24"/>
          <w:szCs w:val="24"/>
        </w:rPr>
        <w:t xml:space="preserve"> </w:t>
      </w:r>
      <w:r w:rsidRPr="001F45E9">
        <w:rPr>
          <w:rFonts w:ascii="Times New Roman" w:hAnsi="Times New Roman" w:cs="Times New Roman"/>
          <w:sz w:val="24"/>
          <w:szCs w:val="24"/>
        </w:rPr>
        <w:t>connectivity</w:t>
      </w:r>
      <w:r w:rsidRPr="001F45E9">
        <w:rPr>
          <w:rFonts w:ascii="Times New Roman" w:hAnsi="Times New Roman" w:cs="Times New Roman"/>
          <w:spacing w:val="-12"/>
          <w:sz w:val="24"/>
          <w:szCs w:val="24"/>
        </w:rPr>
        <w:t xml:space="preserve"> </w:t>
      </w:r>
      <w:r w:rsidRPr="001F45E9">
        <w:rPr>
          <w:rFonts w:ascii="Times New Roman" w:hAnsi="Times New Roman" w:cs="Times New Roman"/>
          <w:spacing w:val="-2"/>
          <w:sz w:val="24"/>
          <w:szCs w:val="24"/>
        </w:rPr>
        <w:t>analysis</w:t>
      </w:r>
    </w:p>
    <w:p w14:paraId="4152A95E" w14:textId="724DB1D0" w:rsidR="00276A6B" w:rsidRPr="002A687C" w:rsidRDefault="00F90375" w:rsidP="006833D5">
      <w:pPr>
        <w:pStyle w:val="BodyText"/>
        <w:spacing w:line="249" w:lineRule="auto"/>
        <w:rPr>
          <w:sz w:val="24"/>
          <w:szCs w:val="24"/>
        </w:rPr>
      </w:pPr>
      <w:r w:rsidRPr="002A687C">
        <w:rPr>
          <w:sz w:val="24"/>
          <w:szCs w:val="24"/>
        </w:rPr>
        <w:t xml:space="preserve">Nodes were defined with the 122-cluster </w:t>
      </w:r>
      <w:commentRangeStart w:id="212"/>
      <w:r w:rsidRPr="002A687C">
        <w:rPr>
          <w:sz w:val="24"/>
          <w:szCs w:val="24"/>
        </w:rPr>
        <w:t>Bootstrapped Analysis of Stable Clusters (BASC) atlas</w:t>
      </w:r>
      <w:commentRangeEnd w:id="212"/>
      <w:r w:rsidR="00FD3DFE" w:rsidRPr="002A687C">
        <w:rPr>
          <w:rStyle w:val="CommentReference"/>
          <w:sz w:val="24"/>
          <w:szCs w:val="24"/>
          <w:rPrChange w:id="213" w:author="Nielson, Dylan (NIH/NIMH) [E]" w:date="2022-10-11T10:37:00Z">
            <w:rPr>
              <w:rStyle w:val="CommentReference"/>
            </w:rPr>
          </w:rPrChange>
        </w:rPr>
        <w:commentReference w:id="212"/>
      </w:r>
      <w:r w:rsidR="00E330E6" w:rsidRPr="002A687C">
        <w:rPr>
          <w:sz w:val="24"/>
          <w:szCs w:val="24"/>
        </w:rPr>
        <w:t xml:space="preserve"> </w:t>
      </w:r>
      <w:r w:rsidR="00581BD8" w:rsidRPr="002A687C">
        <w:rPr>
          <w:sz w:val="24"/>
          <w:szCs w:val="24"/>
        </w:rPr>
        <w:fldChar w:fldCharType="begin"/>
      </w:r>
      <w:r w:rsidR="00581BD8" w:rsidRPr="002A687C">
        <w:rPr>
          <w:sz w:val="24"/>
          <w:szCs w:val="24"/>
        </w:rPr>
        <w:instrText xml:space="preserve"> ADDIN ZOTERO_ITEM CSL_CITATION {"citationID":"iJzgQGAz","properties":{"formattedCitation":"(Bellec et al., 2010)","plainCitation":"(Bellec et al., 2010)","noteIndex":0},"citationItems":[{"id":181,"uris":["http://zotero.org/users/5958044/items/NI4JY5LY"],"itemData":{"id":181,"type":"article-journal","abstract":"A variety of methods have been developed to identify brain networks with spontaneous, coherent activity in resting-state functional magnetic resonance imaging (fMRI). We propose here a generic statistical framework to quantify the stability of such resting-state networks (RSNs), which was implemented with k-means clustering. The core of the method consists in bootstrapping the available datasets to replicate the clustering process a large number of times and quantify the stable features across all replications. This bootstrap analysis of stable clusters (BASC) has several benefits: (1) it can be implemented in a multi-level fashion to investigate stable RSNs at the level of individual subjects and at the level of a group; (2) it provides a principled measure of RSN stability; and (3) the maximization of the stability measure can be used as a natural criterion to select the number of RSNs. A simulation study validated the good performance of the multi-level BASC on purely synthetic data. Stable networks were also derived from a real resting-state study for 43 subjects. At the group level, seven RSNs were identified which exhibited a good agreement with the previous findings from the literature. The comparison between the individual and group-level stability maps demonstrated the capacity of BASC to establish successful correspondences between these two levels of analysis and at the same time retain some interesting subject-specific characteristics, e.g. the specific involvement of subcortical regions in the visual and fronto-parietal networks for some subjects.","container-title":"NeuroImage","DOI":"10.1016/j.neuroimage.2010.02.082","ISSN":"1053-8119","issue":"3","journalAbbreviation":"NeuroImage","language":"en","page":"1126-1139","source":"ScienceDirect","title":"Multi-level bootstrap analysis of stable clusters in resting-state fMRI","volume":"51","author":[{"family":"Bellec","given":"Pierre"},{"family":"Rosa-Neto","given":"Pedro"},{"family":"Lyttelton","given":"Oliver C."},{"family":"Benali","given":"Habib"},{"family":"Evans","given":"Alan C."}],"issued":{"date-parts":[["2010",7,1]]}}}],"schema":"https://github.com/citation-style-language/schema/raw/master/csl-citation.json"} </w:instrText>
      </w:r>
      <w:r w:rsidR="00581BD8" w:rsidRPr="002A687C">
        <w:rPr>
          <w:sz w:val="24"/>
          <w:szCs w:val="24"/>
        </w:rPr>
        <w:fldChar w:fldCharType="separate"/>
      </w:r>
      <w:r w:rsidR="00581BD8" w:rsidRPr="002A687C">
        <w:rPr>
          <w:sz w:val="24"/>
          <w:szCs w:val="24"/>
        </w:rPr>
        <w:t>(Bellec et al., 2010)</w:t>
      </w:r>
      <w:r w:rsidR="00581BD8" w:rsidRPr="002A687C">
        <w:rPr>
          <w:sz w:val="24"/>
          <w:szCs w:val="24"/>
        </w:rPr>
        <w:fldChar w:fldCharType="end"/>
      </w:r>
      <w:r w:rsidRPr="002A687C">
        <w:rPr>
          <w:sz w:val="24"/>
          <w:szCs w:val="24"/>
        </w:rPr>
        <w:t xml:space="preserve">. Voxel timeseries were averaged within each cluster and the resulting mean timeseries were used to calculate the resting state functional connectivity. </w:t>
      </w:r>
      <w:r w:rsidR="00D8163D" w:rsidRPr="002A687C">
        <w:rPr>
          <w:sz w:val="24"/>
          <w:szCs w:val="24"/>
        </w:rPr>
        <w:t xml:space="preserve">We regressed out motion and physiological confounds and included cosine terms to control for temporal drifts. Regressors for heart rate, respiration, and </w:t>
      </w:r>
      <w:r w:rsidR="00030915" w:rsidRPr="002A687C">
        <w:rPr>
          <w:sz w:val="24"/>
          <w:szCs w:val="24"/>
        </w:rPr>
        <w:t>respiration</w:t>
      </w:r>
      <w:r w:rsidR="00D8163D" w:rsidRPr="002A687C">
        <w:rPr>
          <w:sz w:val="24"/>
          <w:szCs w:val="24"/>
        </w:rPr>
        <w:t xml:space="preserve"> volume per time were created from cardiac and respiratory data with AFNI’s RetroTS.py</w:t>
      </w:r>
      <w:r w:rsidR="00F75D7F" w:rsidRPr="002A687C">
        <w:rPr>
          <w:sz w:val="24"/>
          <w:szCs w:val="24"/>
        </w:rPr>
        <w:t xml:space="preserve"> </w:t>
      </w:r>
      <w:r w:rsidR="00F75D7F" w:rsidRPr="002A687C">
        <w:rPr>
          <w:sz w:val="24"/>
          <w:szCs w:val="24"/>
        </w:rPr>
        <w:fldChar w:fldCharType="begin"/>
      </w:r>
      <w:r w:rsidR="00F75D7F" w:rsidRPr="002A687C">
        <w:rPr>
          <w:sz w:val="24"/>
          <w:szCs w:val="24"/>
        </w:rPr>
        <w:instrText xml:space="preserve"> ADDIN ZOTERO_ITEM CSL_CITATION {"citationID":"BG0uAovz","properties":{"formattedCitation":"(Cox, 1996)","plainCitation":"(Cox, 1996)","noteIndex":0},"citationItems":[{"id":166,"uris":["http://zotero.org/users/5958044/items/KM7RSM4B"],"itemData":{"id":166,"type":"article-journal","abstract":"A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workstations.","container-title":"Computers and Biomedical Research, an International Journal","DOI":"10.1006/cbmr.1996.0014","ISSN":"0010-4809","issue":"3","journalAbbreviation":"Comput Biomed Res","language":"eng","note":"PMID: 8812068","page":"162-173","source":"PubMed","title":"AFNI: software for analysis and visualization of functional magnetic resonance neuroimages","title-short":"AFNI","volume":"29","author":[{"family":"Cox","given":"R. W."}],"issued":{"date-parts":[["1996",6]]}}}],"schema":"https://github.com/citation-style-language/schema/raw/master/csl-citation.json"} </w:instrText>
      </w:r>
      <w:r w:rsidR="00F75D7F" w:rsidRPr="002A687C">
        <w:rPr>
          <w:sz w:val="24"/>
          <w:szCs w:val="24"/>
        </w:rPr>
        <w:fldChar w:fldCharType="separate"/>
      </w:r>
      <w:r w:rsidR="00F75D7F" w:rsidRPr="002A687C">
        <w:rPr>
          <w:sz w:val="24"/>
          <w:szCs w:val="24"/>
        </w:rPr>
        <w:t>(Cox, 1996)</w:t>
      </w:r>
      <w:r w:rsidR="00F75D7F" w:rsidRPr="002A687C">
        <w:rPr>
          <w:sz w:val="24"/>
          <w:szCs w:val="24"/>
        </w:rPr>
        <w:fldChar w:fldCharType="end"/>
      </w:r>
      <w:r w:rsidR="00D8163D" w:rsidRPr="002A687C">
        <w:rPr>
          <w:sz w:val="24"/>
          <w:szCs w:val="24"/>
        </w:rPr>
        <w:t xml:space="preserve">. We included 24 motion terms, translations and rotations in each axis, those values squared, their derivatives, and derivatives squared. </w:t>
      </w:r>
      <w:r w:rsidRPr="002A687C">
        <w:rPr>
          <w:sz w:val="24"/>
          <w:szCs w:val="24"/>
        </w:rPr>
        <w:t xml:space="preserve">Using the Nilearn software package, pairwise correlations were computed between all nodes to generate a 122x122 functional connectivity matrix – also known as a connectome – for </w:t>
      </w:r>
      <w:proofErr w:type="gramStart"/>
      <w:r w:rsidRPr="002A687C">
        <w:rPr>
          <w:sz w:val="24"/>
          <w:szCs w:val="24"/>
        </w:rPr>
        <w:t>each individual</w:t>
      </w:r>
      <w:proofErr w:type="gramEnd"/>
      <w:r w:rsidRPr="002A687C">
        <w:rPr>
          <w:sz w:val="24"/>
          <w:szCs w:val="24"/>
        </w:rPr>
        <w:t xml:space="preserve"> (Abraham et al., 2014). These matrices form the basis of the subsequent reliability analysis.</w:t>
      </w:r>
    </w:p>
    <w:p w14:paraId="48958C10" w14:textId="77777777" w:rsidR="00F90375" w:rsidRPr="001F45E9" w:rsidRDefault="00F90375" w:rsidP="006833D5">
      <w:pPr>
        <w:pStyle w:val="BodyText"/>
        <w:spacing w:line="249" w:lineRule="auto"/>
        <w:rPr>
          <w:sz w:val="24"/>
          <w:szCs w:val="24"/>
        </w:rPr>
      </w:pPr>
    </w:p>
    <w:p w14:paraId="1DD2901B"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Intraclass</w:t>
      </w:r>
      <w:r w:rsidRPr="001F45E9">
        <w:rPr>
          <w:rFonts w:ascii="Times New Roman" w:hAnsi="Times New Roman" w:cs="Times New Roman"/>
          <w:spacing w:val="-13"/>
          <w:sz w:val="24"/>
          <w:szCs w:val="24"/>
        </w:rPr>
        <w:t xml:space="preserve"> </w:t>
      </w:r>
      <w:r w:rsidRPr="001F45E9">
        <w:rPr>
          <w:rFonts w:ascii="Times New Roman" w:hAnsi="Times New Roman" w:cs="Times New Roman"/>
          <w:sz w:val="24"/>
          <w:szCs w:val="24"/>
        </w:rPr>
        <w:t>correlation</w:t>
      </w:r>
      <w:r w:rsidRPr="001F45E9">
        <w:rPr>
          <w:rFonts w:ascii="Times New Roman" w:hAnsi="Times New Roman" w:cs="Times New Roman"/>
          <w:spacing w:val="-13"/>
          <w:sz w:val="24"/>
          <w:szCs w:val="24"/>
        </w:rPr>
        <w:t xml:space="preserve"> </w:t>
      </w:r>
      <w:r w:rsidRPr="001F45E9">
        <w:rPr>
          <w:rFonts w:ascii="Times New Roman" w:hAnsi="Times New Roman" w:cs="Times New Roman"/>
          <w:spacing w:val="-2"/>
          <w:sz w:val="24"/>
          <w:szCs w:val="24"/>
        </w:rPr>
        <w:t>coefficient</w:t>
      </w:r>
    </w:p>
    <w:p w14:paraId="1DD2901C" w14:textId="35B988D7" w:rsidR="002461EE" w:rsidRPr="001F45E9" w:rsidRDefault="005664D9" w:rsidP="006833D5">
      <w:pPr>
        <w:pStyle w:val="BodyText"/>
        <w:spacing w:line="249" w:lineRule="auto"/>
        <w:ind w:firstLine="1"/>
        <w:rPr>
          <w:sz w:val="24"/>
          <w:szCs w:val="24"/>
        </w:rPr>
      </w:pPr>
      <w:r w:rsidRPr="001F45E9">
        <w:rPr>
          <w:sz w:val="24"/>
          <w:szCs w:val="24"/>
        </w:rPr>
        <w:t>To assess univariate reliability of the functional connectomes, I</w:t>
      </w:r>
      <w:commentRangeStart w:id="214"/>
      <w:r w:rsidRPr="001F45E9">
        <w:rPr>
          <w:sz w:val="24"/>
          <w:szCs w:val="24"/>
        </w:rPr>
        <w:t xml:space="preserve">CCs were calculated using the </w:t>
      </w:r>
      <w:r w:rsidRPr="001F45E9">
        <w:rPr>
          <w:i/>
          <w:sz w:val="24"/>
          <w:szCs w:val="24"/>
        </w:rPr>
        <w:t xml:space="preserve">psych </w:t>
      </w:r>
      <w:r w:rsidRPr="001F45E9">
        <w:rPr>
          <w:sz w:val="24"/>
          <w:szCs w:val="24"/>
        </w:rPr>
        <w:t>R package</w:t>
      </w:r>
      <w:r w:rsidR="00C3720A">
        <w:rPr>
          <w:sz w:val="24"/>
          <w:szCs w:val="24"/>
        </w:rPr>
        <w:t xml:space="preserve"> with the healthy and depressed populations</w:t>
      </w:r>
      <w:r w:rsidR="000D5F70">
        <w:rPr>
          <w:sz w:val="24"/>
          <w:szCs w:val="24"/>
        </w:rPr>
        <w:t xml:space="preserve"> </w:t>
      </w:r>
      <w:r w:rsidR="00714B37">
        <w:rPr>
          <w:sz w:val="24"/>
          <w:szCs w:val="24"/>
        </w:rPr>
        <w:fldChar w:fldCharType="begin"/>
      </w:r>
      <w:r w:rsidR="00714B37">
        <w:rPr>
          <w:sz w:val="24"/>
          <w:szCs w:val="24"/>
        </w:rPr>
        <w:instrText xml:space="preserve"> ADDIN ZOTERO_ITEM CSL_CITATION {"citationID":"yaHuTKDt","properties":{"formattedCitation":"(Revelle, 2022)","plainCitation":"(Revelle, 2022)","noteIndex":0},"citationItems":[{"id":4735,"uris":["http://zotero.org/users/5958044/items/WU4ZX6T3"],"itemData":{"id":4735,"type":"software","abstract":"A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2.2.9","author":[{"family":"Revelle","given":"William"}],"accessed":{"date-parts":[["2022",10,6]]},"issued":{"date-parts":[["2022",9,29]]}}}],"schema":"https://github.com/citation-style-language/schema/raw/master/csl-citation.json"} </w:instrText>
      </w:r>
      <w:r w:rsidR="00714B37">
        <w:rPr>
          <w:sz w:val="24"/>
          <w:szCs w:val="24"/>
        </w:rPr>
        <w:fldChar w:fldCharType="separate"/>
      </w:r>
      <w:r w:rsidR="00714B37" w:rsidRPr="00714B37">
        <w:rPr>
          <w:sz w:val="24"/>
        </w:rPr>
        <w:t>(Revelle, 2022)</w:t>
      </w:r>
      <w:r w:rsidR="00714B37">
        <w:rPr>
          <w:sz w:val="24"/>
          <w:szCs w:val="24"/>
        </w:rPr>
        <w:fldChar w:fldCharType="end"/>
      </w:r>
      <w:r w:rsidRPr="001F45E9">
        <w:rPr>
          <w:sz w:val="24"/>
          <w:szCs w:val="24"/>
        </w:rPr>
        <w:t xml:space="preserve">. </w:t>
      </w:r>
      <w:commentRangeEnd w:id="214"/>
      <w:r w:rsidR="00FD3DFE">
        <w:rPr>
          <w:rStyle w:val="CommentReference"/>
        </w:rPr>
        <w:commentReference w:id="214"/>
      </w:r>
      <w:r w:rsidRPr="001F45E9">
        <w:rPr>
          <w:sz w:val="24"/>
          <w:szCs w:val="24"/>
        </w:rPr>
        <w:t>We performed</w:t>
      </w:r>
      <w:r w:rsidRPr="001F45E9">
        <w:rPr>
          <w:spacing w:val="-9"/>
          <w:sz w:val="24"/>
          <w:szCs w:val="24"/>
        </w:rPr>
        <w:t xml:space="preserve"> </w:t>
      </w:r>
      <w:r w:rsidRPr="001F45E9">
        <w:rPr>
          <w:sz w:val="24"/>
          <w:szCs w:val="24"/>
        </w:rPr>
        <w:t>absolute</w:t>
      </w:r>
      <w:r w:rsidRPr="001F45E9">
        <w:rPr>
          <w:spacing w:val="-9"/>
          <w:sz w:val="24"/>
          <w:szCs w:val="24"/>
        </w:rPr>
        <w:t xml:space="preserve"> </w:t>
      </w:r>
      <w:r w:rsidRPr="001F45E9">
        <w:rPr>
          <w:sz w:val="24"/>
          <w:szCs w:val="24"/>
        </w:rPr>
        <w:t>agreement,</w:t>
      </w:r>
      <w:r w:rsidRPr="001F45E9">
        <w:rPr>
          <w:spacing w:val="-9"/>
          <w:sz w:val="24"/>
          <w:szCs w:val="24"/>
        </w:rPr>
        <w:t xml:space="preserve"> </w:t>
      </w:r>
      <w:r w:rsidRPr="001F45E9">
        <w:rPr>
          <w:sz w:val="24"/>
          <w:szCs w:val="24"/>
        </w:rPr>
        <w:t>two-way</w:t>
      </w:r>
      <w:r w:rsidRPr="001F45E9">
        <w:rPr>
          <w:spacing w:val="-9"/>
          <w:sz w:val="24"/>
          <w:szCs w:val="24"/>
        </w:rPr>
        <w:t xml:space="preserve"> </w:t>
      </w:r>
      <w:r w:rsidRPr="001F45E9">
        <w:rPr>
          <w:sz w:val="24"/>
          <w:szCs w:val="24"/>
        </w:rPr>
        <w:t>random</w:t>
      </w:r>
      <w:r w:rsidRPr="001F45E9">
        <w:rPr>
          <w:spacing w:val="-9"/>
          <w:sz w:val="24"/>
          <w:szCs w:val="24"/>
        </w:rPr>
        <w:t xml:space="preserve"> </w:t>
      </w:r>
      <w:r w:rsidRPr="001F45E9">
        <w:rPr>
          <w:sz w:val="24"/>
          <w:szCs w:val="24"/>
        </w:rPr>
        <w:t>effects</w:t>
      </w:r>
      <w:r w:rsidRPr="001F45E9">
        <w:rPr>
          <w:spacing w:val="-9"/>
          <w:sz w:val="24"/>
          <w:szCs w:val="24"/>
        </w:rPr>
        <w:t xml:space="preserve"> </w:t>
      </w:r>
      <w:r w:rsidRPr="001F45E9">
        <w:rPr>
          <w:sz w:val="24"/>
          <w:szCs w:val="24"/>
        </w:rPr>
        <w:t>model</w:t>
      </w:r>
      <w:r w:rsidRPr="001F45E9">
        <w:rPr>
          <w:spacing w:val="-9"/>
          <w:sz w:val="24"/>
          <w:szCs w:val="24"/>
        </w:rPr>
        <w:t xml:space="preserve"> </w:t>
      </w:r>
      <w:r w:rsidRPr="001F45E9">
        <w:rPr>
          <w:sz w:val="24"/>
          <w:szCs w:val="24"/>
        </w:rPr>
        <w:t>reliability</w:t>
      </w:r>
      <w:r w:rsidRPr="001F45E9">
        <w:rPr>
          <w:spacing w:val="-9"/>
          <w:sz w:val="24"/>
          <w:szCs w:val="24"/>
        </w:rPr>
        <w:t xml:space="preserve"> </w:t>
      </w:r>
      <w:r w:rsidRPr="001F45E9">
        <w:rPr>
          <w:sz w:val="24"/>
          <w:szCs w:val="24"/>
        </w:rPr>
        <w:t>assessment,</w:t>
      </w:r>
      <w:r w:rsidRPr="001F45E9">
        <w:rPr>
          <w:spacing w:val="-9"/>
          <w:sz w:val="24"/>
          <w:szCs w:val="24"/>
        </w:rPr>
        <w:t xml:space="preserve"> </w:t>
      </w:r>
      <w:r w:rsidRPr="001F45E9">
        <w:rPr>
          <w:sz w:val="24"/>
          <w:szCs w:val="24"/>
        </w:rPr>
        <w:t>or</w:t>
      </w:r>
      <w:r w:rsidRPr="001F45E9">
        <w:rPr>
          <w:spacing w:val="-9"/>
          <w:sz w:val="24"/>
          <w:szCs w:val="24"/>
        </w:rPr>
        <w:t xml:space="preserve"> </w:t>
      </w:r>
      <w:r w:rsidRPr="001F45E9">
        <w:rPr>
          <w:sz w:val="24"/>
          <w:szCs w:val="24"/>
        </w:rPr>
        <w:t>Shrout</w:t>
      </w:r>
      <w:r w:rsidRPr="001F45E9">
        <w:rPr>
          <w:spacing w:val="-9"/>
          <w:sz w:val="24"/>
          <w:szCs w:val="24"/>
        </w:rPr>
        <w:t xml:space="preserve"> </w:t>
      </w:r>
      <w:r w:rsidRPr="001F45E9">
        <w:rPr>
          <w:sz w:val="24"/>
          <w:szCs w:val="24"/>
        </w:rPr>
        <w:t>and</w:t>
      </w:r>
      <w:r w:rsidRPr="001F45E9">
        <w:rPr>
          <w:spacing w:val="-9"/>
          <w:sz w:val="24"/>
          <w:szCs w:val="24"/>
        </w:rPr>
        <w:t xml:space="preserve"> </w:t>
      </w:r>
      <w:r w:rsidRPr="001F45E9">
        <w:rPr>
          <w:sz w:val="24"/>
          <w:szCs w:val="24"/>
        </w:rPr>
        <w:t>Fleiss</w:t>
      </w:r>
      <w:r w:rsidRPr="001F45E9">
        <w:rPr>
          <w:spacing w:val="-9"/>
          <w:sz w:val="24"/>
          <w:szCs w:val="24"/>
        </w:rPr>
        <w:t xml:space="preserve"> </w:t>
      </w:r>
      <w:r w:rsidRPr="001F45E9">
        <w:rPr>
          <w:sz w:val="24"/>
          <w:szCs w:val="24"/>
        </w:rPr>
        <w:t>Convention</w:t>
      </w:r>
      <w:r w:rsidR="00525C4A">
        <w:rPr>
          <w:b/>
          <w:sz w:val="24"/>
          <w:szCs w:val="24"/>
        </w:rPr>
        <w:t xml:space="preserve"> </w:t>
      </w:r>
      <w:r w:rsidRPr="001F45E9">
        <w:rPr>
          <w:sz w:val="24"/>
          <w:szCs w:val="24"/>
        </w:rPr>
        <w:t>ICC(2,1), which models the raters (in this case, scanners) as randomly selected from a larger group</w:t>
      </w:r>
      <w:r w:rsidR="00525C4A">
        <w:rPr>
          <w:sz w:val="24"/>
          <w:szCs w:val="24"/>
        </w:rPr>
        <w:t xml:space="preserve"> </w:t>
      </w:r>
      <w:r w:rsidR="00525C4A">
        <w:rPr>
          <w:sz w:val="24"/>
          <w:szCs w:val="24"/>
        </w:rPr>
        <w:fldChar w:fldCharType="begin"/>
      </w:r>
      <w:r w:rsidR="00525C4A">
        <w:rPr>
          <w:sz w:val="24"/>
          <w:szCs w:val="24"/>
        </w:rPr>
        <w:instrText xml:space="preserve"> ADDIN ZOTERO_ITEM CSL_CITATION {"citationID":"n6YhtyNg","properties":{"formattedCitation":"(Shrout &amp; Fleiss, 1979)","plainCitation":"(Shrout &amp; Fleiss, 1979)","noteIndex":0},"citationItems":[{"id":4571,"uris":["http://zotero.org/users/5958044/items/PIDLJUCB"],"itemData":{"id":4571,"type":"article-journal","abstract":"Reliability coefficients often take the form of intraclass correlation coefficients. In this article, guidelines are given for choosing among 6 different forms of the intraclass correlation for reliability studies in which n targets are rated by k judges. Relevant to the choice of the coefficient are the appropriate statistical model for the reliability study and the applications to be made of the reliability results. Confidence intervals for each of the forms are reviewed. (23 ref) (PsycINFO Database Record (c) 2016 APA, all rights reserved)","container-title":"Psychological Bulletin","DOI":"10.1037/0033-2909.86.2.420","ISSN":"1939-1455","issue":"2","note":"publisher-place: US\npublisher: American Psychological Association","page":"420-428","source":"APA PsycNet","title":"Intraclass correlations: Uses in assessing rater reliability","title-short":"Intraclass correlations","volume":"86","author":[{"family":"Shrout","given":"Patrick E."},{"family":"Fleiss","given":"Joseph L."}],"issued":{"date-parts":[["1979"]]}}}],"schema":"https://github.com/citation-style-language/schema/raw/master/csl-citation.json"} </w:instrText>
      </w:r>
      <w:r w:rsidR="00525C4A">
        <w:rPr>
          <w:sz w:val="24"/>
          <w:szCs w:val="24"/>
        </w:rPr>
        <w:fldChar w:fldCharType="separate"/>
      </w:r>
      <w:r w:rsidR="00525C4A" w:rsidRPr="00525C4A">
        <w:rPr>
          <w:sz w:val="24"/>
        </w:rPr>
        <w:t>(Shrout &amp; Fleiss, 1979)</w:t>
      </w:r>
      <w:r w:rsidR="00525C4A">
        <w:rPr>
          <w:sz w:val="24"/>
          <w:szCs w:val="24"/>
        </w:rPr>
        <w:fldChar w:fldCharType="end"/>
      </w:r>
      <w:r w:rsidRPr="001F45E9">
        <w:rPr>
          <w:sz w:val="24"/>
          <w:szCs w:val="24"/>
        </w:rPr>
        <w:t xml:space="preserve">. Subjects were </w:t>
      </w:r>
      <w:commentRangeStart w:id="215"/>
      <w:r w:rsidRPr="001F45E9">
        <w:rPr>
          <w:sz w:val="24"/>
          <w:szCs w:val="24"/>
        </w:rPr>
        <w:t>bootstrapped 100</w:t>
      </w:r>
      <w:r w:rsidR="00A05342">
        <w:rPr>
          <w:sz w:val="24"/>
          <w:szCs w:val="24"/>
        </w:rPr>
        <w:t>0</w:t>
      </w:r>
      <w:r w:rsidRPr="001F45E9">
        <w:rPr>
          <w:sz w:val="24"/>
          <w:szCs w:val="24"/>
        </w:rPr>
        <w:t xml:space="preserve"> times </w:t>
      </w:r>
      <w:commentRangeEnd w:id="215"/>
      <w:r w:rsidR="00FD3DFE">
        <w:rPr>
          <w:rStyle w:val="CommentReference"/>
        </w:rPr>
        <w:commentReference w:id="215"/>
      </w:r>
      <w:r w:rsidRPr="001F45E9">
        <w:rPr>
          <w:sz w:val="24"/>
          <w:szCs w:val="24"/>
        </w:rPr>
        <w:t>with replacement to ascertain confidence intervals.</w:t>
      </w:r>
      <w:r w:rsidR="009628E5">
        <w:rPr>
          <w:sz w:val="24"/>
          <w:szCs w:val="24"/>
        </w:rPr>
        <w:t xml:space="preserve"> </w:t>
      </w:r>
      <w:r w:rsidR="00A05342">
        <w:rPr>
          <w:sz w:val="24"/>
          <w:szCs w:val="24"/>
        </w:rPr>
        <w:t xml:space="preserve">ICCs were then </w:t>
      </w:r>
      <w:r w:rsidR="00C3720A">
        <w:rPr>
          <w:sz w:val="24"/>
          <w:szCs w:val="24"/>
        </w:rPr>
        <w:t>averaged across all edges</w:t>
      </w:r>
      <w:r w:rsidR="00E56A28">
        <w:rPr>
          <w:sz w:val="24"/>
          <w:szCs w:val="24"/>
        </w:rPr>
        <w:t xml:space="preserve"> to obtain group means.</w:t>
      </w:r>
      <w:r w:rsidR="00C3720A">
        <w:rPr>
          <w:sz w:val="24"/>
          <w:szCs w:val="24"/>
        </w:rPr>
        <w:t xml:space="preserve"> </w:t>
      </w:r>
      <w:r w:rsidR="00B77459">
        <w:rPr>
          <w:sz w:val="24"/>
          <w:szCs w:val="24"/>
        </w:rPr>
        <w:t xml:space="preserve">The criteria for ICC values are typically represented as: </w:t>
      </w:r>
      <w:r w:rsidR="00BB1725">
        <w:rPr>
          <w:sz w:val="24"/>
          <w:szCs w:val="24"/>
        </w:rPr>
        <w:t xml:space="preserve">poor &lt; 0.4, fair 0.4-0.59, </w:t>
      </w:r>
      <w:r w:rsidR="00F97BF8">
        <w:rPr>
          <w:sz w:val="24"/>
          <w:szCs w:val="24"/>
        </w:rPr>
        <w:t xml:space="preserve">good 0.6-0.74, excellent </w:t>
      </w:r>
      <w:r w:rsidR="00D11B9B">
        <w:rPr>
          <w:sz w:val="24"/>
          <w:szCs w:val="24"/>
        </w:rPr>
        <w:t>≥</w:t>
      </w:r>
      <w:r w:rsidR="00F97BF8">
        <w:rPr>
          <w:sz w:val="24"/>
          <w:szCs w:val="24"/>
        </w:rPr>
        <w:t xml:space="preserve"> 0.</w:t>
      </w:r>
      <w:r w:rsidR="009260C7">
        <w:rPr>
          <w:sz w:val="24"/>
          <w:szCs w:val="24"/>
        </w:rPr>
        <w:t>75</w:t>
      </w:r>
      <w:r w:rsidR="00971533">
        <w:rPr>
          <w:sz w:val="24"/>
          <w:szCs w:val="24"/>
        </w:rPr>
        <w:t xml:space="preserve"> </w:t>
      </w:r>
      <w:r w:rsidR="00971533">
        <w:rPr>
          <w:sz w:val="24"/>
          <w:szCs w:val="24"/>
        </w:rPr>
        <w:fldChar w:fldCharType="begin"/>
      </w:r>
      <w:r w:rsidR="00971533">
        <w:rPr>
          <w:sz w:val="24"/>
          <w:szCs w:val="24"/>
        </w:rPr>
        <w:instrText xml:space="preserve"> ADDIN ZOTERO_ITEM CSL_CITATION {"citationID":"h19A67Q0","properties":{"formattedCitation":"(Cicchetti &amp; Sparrow, 1981)","plainCitation":"(Cicchetti &amp; Sparrow, 1981)","noteIndex":0},"citationItems":[{"id":4668,"uris":["http://zotero.org/users/5958044/items/WYX7K3ZB"],"itemData":{"id":4668,"type":"article-journal","abstract":"A set of criteria based upon biostatistical considerations for determining the interrater reliability of specific adaptive behavior items in a given setting was presented. The advantages and limitations of extant statistical assessment procedures were discussed. Also, a set of guidelines for differentiating type of adaptive behavior that are statistically reliable from those that are reliable in a clinical or practical sense was delineated. Data sets were presented throughout in order to illustrate the advantages of recommended statistical procedures over other available ones.","container-title":"American Journal of Mental Deficiency","ISSN":"0002-9351","issue":"2","journalAbbreviation":"Am J Ment Defic","language":"eng","note":"PMID: 7315877","page":"127-137","source":"PubMed","title":"Developing criteria for establishing interrater reliability of specific items: applications to assessment of adaptive behavior","title-short":"Developing criteria for establishing interrater reliability of specific items","volume":"86","author":[{"family":"Cicchetti","given":"D. V."},{"family":"Sparrow","given":"S. A."}],"issued":{"date-parts":[["1981",9]]}}}],"schema":"https://github.com/citation-style-language/schema/raw/master/csl-citation.json"} </w:instrText>
      </w:r>
      <w:r w:rsidR="00971533">
        <w:rPr>
          <w:sz w:val="24"/>
          <w:szCs w:val="24"/>
        </w:rPr>
        <w:fldChar w:fldCharType="separate"/>
      </w:r>
      <w:r w:rsidR="00971533" w:rsidRPr="00971533">
        <w:rPr>
          <w:sz w:val="24"/>
        </w:rPr>
        <w:t>(Cicchetti &amp; Sparrow, 1981)</w:t>
      </w:r>
      <w:r w:rsidR="00971533">
        <w:rPr>
          <w:sz w:val="24"/>
          <w:szCs w:val="24"/>
        </w:rPr>
        <w:fldChar w:fldCharType="end"/>
      </w:r>
      <w:r w:rsidR="00971533">
        <w:rPr>
          <w:sz w:val="24"/>
          <w:szCs w:val="24"/>
        </w:rPr>
        <w:t>.</w:t>
      </w:r>
    </w:p>
    <w:p w14:paraId="1DD2901D" w14:textId="77777777" w:rsidR="002461EE" w:rsidRPr="001F45E9" w:rsidRDefault="002461EE" w:rsidP="006833D5">
      <w:pPr>
        <w:pStyle w:val="BodyText"/>
        <w:rPr>
          <w:sz w:val="24"/>
          <w:szCs w:val="24"/>
        </w:rPr>
      </w:pPr>
    </w:p>
    <w:p w14:paraId="65EBFA30" w14:textId="77777777" w:rsidR="00254583" w:rsidRPr="00254583" w:rsidRDefault="00254583" w:rsidP="00254583">
      <w:pPr>
        <w:pStyle w:val="BodyText"/>
        <w:rPr>
          <w:b/>
          <w:bCs/>
          <w:sz w:val="24"/>
          <w:szCs w:val="24"/>
        </w:rPr>
      </w:pPr>
      <w:r w:rsidRPr="00254583">
        <w:rPr>
          <w:b/>
          <w:bCs/>
          <w:sz w:val="24"/>
          <w:szCs w:val="24"/>
        </w:rPr>
        <w:t>Fingerprinting index</w:t>
      </w:r>
    </w:p>
    <w:p w14:paraId="1DD29020" w14:textId="74F00C09" w:rsidR="002461EE" w:rsidRDefault="00254583" w:rsidP="00254583">
      <w:pPr>
        <w:pStyle w:val="BodyText"/>
        <w:rPr>
          <w:sz w:val="24"/>
          <w:szCs w:val="24"/>
        </w:rPr>
      </w:pPr>
      <w:r w:rsidRPr="00254583">
        <w:rPr>
          <w:sz w:val="24"/>
          <w:szCs w:val="24"/>
        </w:rPr>
        <w:t>Fingerprinting is described in depth by Finn et al. (2015). For each functional connectivity matrix at timepoint 1, Pearson correlation coefficients are calculated with all connectomes at timepoint 2. The proportion of times a subject</w:t>
      </w:r>
      <w:r w:rsidR="00F90DB1">
        <w:rPr>
          <w:sz w:val="24"/>
          <w:szCs w:val="24"/>
        </w:rPr>
        <w:t>’s baseline</w:t>
      </w:r>
      <w:r w:rsidR="008C4E8D">
        <w:rPr>
          <w:sz w:val="24"/>
          <w:szCs w:val="24"/>
        </w:rPr>
        <w:t xml:space="preserve"> scan</w:t>
      </w:r>
      <w:r w:rsidRPr="00254583">
        <w:rPr>
          <w:sz w:val="24"/>
          <w:szCs w:val="24"/>
        </w:rPr>
        <w:t xml:space="preserve"> is most correlated with their own sca</w:t>
      </w:r>
      <w:r w:rsidR="00024E89">
        <w:rPr>
          <w:sz w:val="24"/>
          <w:szCs w:val="24"/>
        </w:rPr>
        <w:t>n a</w:t>
      </w:r>
      <w:r w:rsidRPr="00254583">
        <w:rPr>
          <w:sz w:val="24"/>
          <w:szCs w:val="24"/>
        </w:rPr>
        <w:t>t the second timepoint</w:t>
      </w:r>
      <w:r w:rsidR="00024E89">
        <w:rPr>
          <w:sz w:val="24"/>
          <w:szCs w:val="24"/>
        </w:rPr>
        <w:t xml:space="preserve"> (compared to all other scans </w:t>
      </w:r>
      <w:r w:rsidR="00F90DB1">
        <w:rPr>
          <w:sz w:val="24"/>
          <w:szCs w:val="24"/>
        </w:rPr>
        <w:t>at that timepoint)</w:t>
      </w:r>
      <w:r w:rsidRPr="00254583">
        <w:rPr>
          <w:sz w:val="24"/>
          <w:szCs w:val="24"/>
        </w:rPr>
        <w:t xml:space="preserve"> is the fingerprinting index for that sample. The correlations are repeated between timepoint 2 scans with every timepoint 1 </w:t>
      </w:r>
      <w:proofErr w:type="gramStart"/>
      <w:r w:rsidRPr="00254583">
        <w:rPr>
          <w:sz w:val="24"/>
          <w:szCs w:val="24"/>
        </w:rPr>
        <w:t>scan</w:t>
      </w:r>
      <w:proofErr w:type="gramEnd"/>
      <w:r w:rsidRPr="00254583">
        <w:rPr>
          <w:sz w:val="24"/>
          <w:szCs w:val="24"/>
        </w:rPr>
        <w:t xml:space="preserve"> and the two values are averaged to get the overall fingerprinting accuracy.</w:t>
      </w:r>
      <w:r w:rsidR="00632D28">
        <w:rPr>
          <w:sz w:val="24"/>
          <w:szCs w:val="24"/>
        </w:rPr>
        <w:t xml:space="preserve"> We also calculated group consistency and differential power </w:t>
      </w:r>
      <w:r w:rsidR="00C73826">
        <w:rPr>
          <w:sz w:val="24"/>
          <w:szCs w:val="24"/>
        </w:rPr>
        <w:t xml:space="preserve">using </w:t>
      </w:r>
      <w:r w:rsidR="00501626">
        <w:rPr>
          <w:sz w:val="24"/>
          <w:szCs w:val="24"/>
        </w:rPr>
        <w:t xml:space="preserve">scripts from Horien et al. </w:t>
      </w:r>
      <w:r w:rsidR="00501626">
        <w:rPr>
          <w:sz w:val="24"/>
          <w:szCs w:val="24"/>
        </w:rPr>
        <w:fldChar w:fldCharType="begin"/>
      </w:r>
      <w:r w:rsidR="00B661B1">
        <w:rPr>
          <w:sz w:val="24"/>
          <w:szCs w:val="24"/>
        </w:rPr>
        <w:instrText xml:space="preserve"> ADDIN ZOTERO_ITEM CSL_CITATION {"citationID":"jSCKnwtu","properties":{"formattedCitation":"(Horien et al., 2018)","plainCitation":"(Horien et al., 2018)","dontUpdate":true,"noteIndex":0},"citationItems":[{"id":4665,"uris":["http://zotero.org/users/5958044/items/38QJSHSD"],"itemData":{"id":4665,"type":"article-journal","abstract":"A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Todd"}],"issued":{"date-parts":[["2018",4,1]]}}}],"schema":"https://github.com/citation-style-language/schema/raw/master/csl-citation.json"} </w:instrText>
      </w:r>
      <w:r w:rsidR="00501626">
        <w:rPr>
          <w:sz w:val="24"/>
          <w:szCs w:val="24"/>
        </w:rPr>
        <w:fldChar w:fldCharType="separate"/>
      </w:r>
      <w:r w:rsidR="00501626" w:rsidRPr="00501626">
        <w:rPr>
          <w:sz w:val="24"/>
        </w:rPr>
        <w:t>(2018)</w:t>
      </w:r>
      <w:r w:rsidR="00501626">
        <w:rPr>
          <w:sz w:val="24"/>
          <w:szCs w:val="24"/>
        </w:rPr>
        <w:fldChar w:fldCharType="end"/>
      </w:r>
      <w:r w:rsidR="00A74B59">
        <w:rPr>
          <w:sz w:val="24"/>
          <w:szCs w:val="24"/>
        </w:rPr>
        <w:t>.</w:t>
      </w:r>
      <w:r w:rsidR="00421038">
        <w:rPr>
          <w:sz w:val="24"/>
          <w:szCs w:val="24"/>
        </w:rPr>
        <w:t xml:space="preserve"> Group consistency </w:t>
      </w:r>
      <w:r w:rsidR="00141750">
        <w:rPr>
          <w:sz w:val="24"/>
          <w:szCs w:val="24"/>
        </w:rPr>
        <w:t xml:space="preserve">identifies connections that were the least useful in fingerprinting, whereas </w:t>
      </w:r>
      <w:r w:rsidR="002E5FE7">
        <w:rPr>
          <w:sz w:val="24"/>
          <w:szCs w:val="24"/>
        </w:rPr>
        <w:t>differential power identifies those that were most</w:t>
      </w:r>
      <w:r w:rsidR="00932EC0">
        <w:rPr>
          <w:sz w:val="24"/>
          <w:szCs w:val="24"/>
        </w:rPr>
        <w:t xml:space="preserve"> useful </w:t>
      </w:r>
      <w:r w:rsidR="00885DB8">
        <w:rPr>
          <w:sz w:val="24"/>
          <w:szCs w:val="24"/>
        </w:rPr>
        <w:t xml:space="preserve">(for derivations, see </w:t>
      </w:r>
      <w:r w:rsidR="00885DB8">
        <w:rPr>
          <w:sz w:val="24"/>
          <w:szCs w:val="24"/>
        </w:rPr>
        <w:fldChar w:fldCharType="begin"/>
      </w:r>
      <w:r w:rsidR="00B661B1">
        <w:rPr>
          <w:sz w:val="24"/>
          <w:szCs w:val="24"/>
        </w:rPr>
        <w:instrText xml:space="preserve"> ADDIN ZOTERO_ITEM CSL_CITATION {"citationID":"b9CZyPem","properties":{"formattedCitation":"(Finn et al., 2015)","plainCitation":"(Finn et al., 2015)","dontUpdate":true,"noteIndex":0},"citationItems":[{"id":4411,"uris":["http://zotero.org/users/5958044/items/H4ZLFUNF"],"itemData":{"id":4411,"type":"article-journal","abstract":"This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00885DB8">
        <w:rPr>
          <w:sz w:val="24"/>
          <w:szCs w:val="24"/>
        </w:rPr>
        <w:fldChar w:fldCharType="separate"/>
      </w:r>
      <w:r w:rsidR="00885DB8" w:rsidRPr="00885DB8">
        <w:rPr>
          <w:sz w:val="24"/>
        </w:rPr>
        <w:t>Finn et al., 2015)</w:t>
      </w:r>
      <w:r w:rsidR="00885DB8">
        <w:rPr>
          <w:sz w:val="24"/>
          <w:szCs w:val="24"/>
        </w:rPr>
        <w:fldChar w:fldCharType="end"/>
      </w:r>
      <w:r w:rsidR="00932EC0">
        <w:rPr>
          <w:sz w:val="24"/>
          <w:szCs w:val="24"/>
        </w:rPr>
        <w:t xml:space="preserve">. </w:t>
      </w:r>
    </w:p>
    <w:p w14:paraId="6AFA4855" w14:textId="77777777" w:rsidR="00254583" w:rsidRPr="001F45E9" w:rsidRDefault="00254583" w:rsidP="00254583">
      <w:pPr>
        <w:pStyle w:val="BodyText"/>
        <w:rPr>
          <w:sz w:val="24"/>
          <w:szCs w:val="24"/>
        </w:rPr>
      </w:pPr>
    </w:p>
    <w:p w14:paraId="1DD29021"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Discriminability</w:t>
      </w:r>
    </w:p>
    <w:p w14:paraId="1DD29023" w14:textId="7440DA25" w:rsidR="002461EE" w:rsidRDefault="005944C4" w:rsidP="006833D5">
      <w:pPr>
        <w:pStyle w:val="BodyText"/>
        <w:rPr>
          <w:sz w:val="24"/>
          <w:szCs w:val="24"/>
        </w:rPr>
      </w:pPr>
      <w:r>
        <w:rPr>
          <w:sz w:val="24"/>
          <w:szCs w:val="24"/>
        </w:rPr>
        <w:t xml:space="preserve">Discriminability is a nonparametric </w:t>
      </w:r>
      <w:r w:rsidR="008F5263">
        <w:rPr>
          <w:sz w:val="24"/>
          <w:szCs w:val="24"/>
        </w:rPr>
        <w:t>multivariate reliability metric conceived by</w:t>
      </w:r>
      <w:r w:rsidR="00450FA2" w:rsidRPr="00450FA2">
        <w:rPr>
          <w:sz w:val="24"/>
          <w:szCs w:val="24"/>
        </w:rPr>
        <w:t xml:space="preserve"> Bridgeford et al. (2021)</w:t>
      </w:r>
      <w:r w:rsidR="008F5263">
        <w:rPr>
          <w:sz w:val="24"/>
          <w:szCs w:val="24"/>
        </w:rPr>
        <w:t>. We calculated discriminability and ran corresponding statistical tests</w:t>
      </w:r>
      <w:r w:rsidR="00450FA2" w:rsidRPr="00450FA2">
        <w:rPr>
          <w:sz w:val="24"/>
          <w:szCs w:val="24"/>
        </w:rPr>
        <w:t xml:space="preserve"> using the </w:t>
      </w:r>
      <w:r w:rsidR="00450FA2" w:rsidRPr="001F55B1">
        <w:rPr>
          <w:i/>
          <w:iCs/>
          <w:sz w:val="24"/>
          <w:szCs w:val="24"/>
        </w:rPr>
        <w:t>MGC</w:t>
      </w:r>
      <w:r w:rsidR="00450FA2" w:rsidRPr="00450FA2">
        <w:rPr>
          <w:sz w:val="24"/>
          <w:szCs w:val="24"/>
        </w:rPr>
        <w:t xml:space="preserve"> package in R</w:t>
      </w:r>
      <w:r w:rsidR="004F514C">
        <w:rPr>
          <w:sz w:val="24"/>
          <w:szCs w:val="24"/>
        </w:rPr>
        <w:t xml:space="preserve"> </w:t>
      </w:r>
      <w:r w:rsidR="004F514C">
        <w:rPr>
          <w:sz w:val="24"/>
          <w:szCs w:val="24"/>
        </w:rPr>
        <w:fldChar w:fldCharType="begin"/>
      </w:r>
      <w:r w:rsidR="00B661B1">
        <w:rPr>
          <w:sz w:val="24"/>
          <w:szCs w:val="24"/>
        </w:rPr>
        <w:instrText xml:space="preserve"> ADDIN ZOTERO_ITEM CSL_CITATION {"citationID":"7bJnT8is","properties":{"formattedCitation":"(E. Bridgeford et al., 2020)","plainCitation":"(E. Bridgeford et al., 2020)","dontUpdate":true,"noteIndex":0},"citationItems":[{"id":4743,"uris":["http://zotero.org/users/5958044/items/57J5ZHBB"],"itemData":{"id":4743,"type":"software","abstract":"Multiscale Graph Correlation (MGC) is a framework developed by Vogelstein et al. (2019) &lt;doi:10.7554/eLife.41690&gt; that extends global correlation procedures to be multiscale; consequently, MGC tests typically require far fewer samples than existing methods for a wide variety of dependence structures and dimensionalities, while maintaining computational efficiency. Moreover, MGC provides a simple and elegant multiscale characterization of the potentially complex latent geometry underlying the relationship.","license":"GPL-2","source":"R-Packages","title":"mgc: Multiscale Graph Correlation","title-short":"mgc","URL":"https://CRAN.R-project.org/package=mgc","version":"2.0.2","author":[{"family":"Bridgeford","given":"Eric W."},{"family":"Shen","given":"Censheng"},{"family":"Wang","given":"Shangsi"},{"family":"Vogelstein","given":"Joshua"}],"accessed":{"date-parts":[["2022",10,7]]},"issued":{"date-parts":[["2020",6,23]]}}}],"schema":"https://github.com/citation-style-language/schema/raw/master/csl-citation.json"} </w:instrText>
      </w:r>
      <w:r w:rsidR="004F514C">
        <w:rPr>
          <w:sz w:val="24"/>
          <w:szCs w:val="24"/>
        </w:rPr>
        <w:fldChar w:fldCharType="separate"/>
      </w:r>
      <w:r w:rsidR="004F514C" w:rsidRPr="004F514C">
        <w:rPr>
          <w:sz w:val="24"/>
        </w:rPr>
        <w:t>(Bridgeford et al., 2020)</w:t>
      </w:r>
      <w:r w:rsidR="004F514C">
        <w:rPr>
          <w:sz w:val="24"/>
          <w:szCs w:val="24"/>
        </w:rPr>
        <w:fldChar w:fldCharType="end"/>
      </w:r>
      <w:r w:rsidR="00450FA2" w:rsidRPr="00450FA2">
        <w:rPr>
          <w:sz w:val="24"/>
          <w:szCs w:val="24"/>
        </w:rPr>
        <w:t>. Using a chosen distance function (</w:t>
      </w:r>
      <w:commentRangeStart w:id="216"/>
      <w:r w:rsidR="00450FA2" w:rsidRPr="00450FA2">
        <w:rPr>
          <w:sz w:val="24"/>
          <w:szCs w:val="24"/>
        </w:rPr>
        <w:t xml:space="preserve">default Euclidean), all </w:t>
      </w:r>
      <w:commentRangeEnd w:id="216"/>
      <w:r w:rsidR="002A687C">
        <w:rPr>
          <w:rStyle w:val="CommentReference"/>
        </w:rPr>
        <w:commentReference w:id="216"/>
      </w:r>
      <w:r w:rsidR="00450FA2" w:rsidRPr="00450FA2">
        <w:rPr>
          <w:sz w:val="24"/>
          <w:szCs w:val="24"/>
        </w:rPr>
        <w:t xml:space="preserve">between-measurement distances are computed. To calculate the discriminability of functional connectomes, we treat each connection between two </w:t>
      </w:r>
      <w:r w:rsidR="002A22CE">
        <w:rPr>
          <w:sz w:val="24"/>
          <w:szCs w:val="24"/>
        </w:rPr>
        <w:t>nodes</w:t>
      </w:r>
      <w:r w:rsidR="00450FA2" w:rsidRPr="00450FA2">
        <w:rPr>
          <w:sz w:val="24"/>
          <w:szCs w:val="24"/>
        </w:rPr>
        <w:t xml:space="preserve"> (the correlation values that make up the functional connectome) as a measurement. Thus, for 88 122x122 connectivity matrices, the resulting distance matrix is 10</w:t>
      </w:r>
      <w:r w:rsidR="00FD3DFE">
        <w:rPr>
          <w:sz w:val="24"/>
          <w:szCs w:val="24"/>
        </w:rPr>
        <w:t>,</w:t>
      </w:r>
      <w:r w:rsidR="00450FA2" w:rsidRPr="00450FA2">
        <w:rPr>
          <w:sz w:val="24"/>
          <w:szCs w:val="24"/>
        </w:rPr>
        <w:t>736</w:t>
      </w:r>
      <w:ins w:id="217" w:author="Nielson, Dylan (NIH/NIMH) [E]" w:date="2022-10-11T10:42:00Z">
        <w:r w:rsidR="002A687C">
          <w:rPr>
            <w:sz w:val="24"/>
            <w:szCs w:val="24"/>
          </w:rPr>
          <w:t xml:space="preserve"> </w:t>
        </w:r>
      </w:ins>
      <w:r w:rsidR="00450FA2" w:rsidRPr="00450FA2">
        <w:rPr>
          <w:sz w:val="24"/>
          <w:szCs w:val="24"/>
        </w:rPr>
        <w:t>x</w:t>
      </w:r>
      <w:ins w:id="218" w:author="Nielson, Dylan (NIH/NIMH) [E]" w:date="2022-10-11T10:42:00Z">
        <w:r w:rsidR="002A687C">
          <w:rPr>
            <w:sz w:val="24"/>
            <w:szCs w:val="24"/>
          </w:rPr>
          <w:t xml:space="preserve"> </w:t>
        </w:r>
      </w:ins>
      <w:r w:rsidR="00450FA2" w:rsidRPr="00450FA2">
        <w:rPr>
          <w:sz w:val="24"/>
          <w:szCs w:val="24"/>
        </w:rPr>
        <w:t>10</w:t>
      </w:r>
      <w:r w:rsidR="00FD3DFE">
        <w:rPr>
          <w:sz w:val="24"/>
          <w:szCs w:val="24"/>
        </w:rPr>
        <w:t>,</w:t>
      </w:r>
      <w:r w:rsidR="00450FA2" w:rsidRPr="00450FA2">
        <w:rPr>
          <w:sz w:val="24"/>
          <w:szCs w:val="24"/>
        </w:rPr>
        <w:t>736 distances. Discriminability is then calculated as the proportion of within-subject distances that are smaller than between-subject distances.</w:t>
      </w:r>
      <w:r w:rsidR="00D36463">
        <w:rPr>
          <w:sz w:val="24"/>
          <w:szCs w:val="24"/>
        </w:rPr>
        <w:t xml:space="preserve"> </w:t>
      </w:r>
      <w:r w:rsidR="00F6328D">
        <w:rPr>
          <w:sz w:val="24"/>
          <w:szCs w:val="24"/>
        </w:rPr>
        <w:fldChar w:fldCharType="begin"/>
      </w:r>
      <w:r w:rsidR="00B661B1">
        <w:rPr>
          <w:sz w:val="24"/>
          <w:szCs w:val="24"/>
        </w:rPr>
        <w:instrText xml:space="preserve"> ADDIN ZOTERO_ITEM CSL_CITATION {"citationID":"rT40o0SY","properties":{"formattedCitation":"(Wang et al., 2020)","plainCitation":"(Wang et al., 2020)","dontUpdate":true,"noteIndex":0},"citationItems":[{"id":175,"uris":["http://zotero.org/users/5958044/items/R9PA3FRD"],"itemData":{"id":175,"type":"article-journal","abstract":"The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F6328D">
        <w:rPr>
          <w:sz w:val="24"/>
          <w:szCs w:val="24"/>
        </w:rPr>
        <w:fldChar w:fldCharType="separate"/>
      </w:r>
      <w:r w:rsidR="00F6328D" w:rsidRPr="00F6328D">
        <w:rPr>
          <w:sz w:val="24"/>
        </w:rPr>
        <w:t xml:space="preserve">Wang et al. </w:t>
      </w:r>
      <w:r w:rsidR="00F6328D">
        <w:rPr>
          <w:sz w:val="24"/>
        </w:rPr>
        <w:t>(</w:t>
      </w:r>
      <w:r w:rsidR="00F6328D" w:rsidRPr="00F6328D">
        <w:rPr>
          <w:sz w:val="24"/>
        </w:rPr>
        <w:t>2020)</w:t>
      </w:r>
      <w:r w:rsidR="00F6328D">
        <w:rPr>
          <w:sz w:val="24"/>
          <w:szCs w:val="24"/>
        </w:rPr>
        <w:fldChar w:fldCharType="end"/>
      </w:r>
      <w:r w:rsidR="00F6328D">
        <w:rPr>
          <w:sz w:val="24"/>
          <w:szCs w:val="24"/>
        </w:rPr>
        <w:t xml:space="preserve"> derive a formula representing the relationship between discriminability </w:t>
      </w:r>
      <w:del w:id="219" w:author="Nielson, Dylan (NIH/NIMH) [E]" w:date="2022-10-11T10:42:00Z">
        <w:r w:rsidR="00F6328D" w:rsidDel="002A687C">
          <w:rPr>
            <w:sz w:val="24"/>
            <w:szCs w:val="24"/>
          </w:rPr>
          <w:delText xml:space="preserve">in </w:delText>
        </w:r>
      </w:del>
      <w:ins w:id="220" w:author="Nielson, Dylan (NIH/NIMH) [E]" w:date="2022-10-11T10:42:00Z">
        <w:r w:rsidR="002A687C">
          <w:rPr>
            <w:sz w:val="24"/>
            <w:szCs w:val="24"/>
          </w:rPr>
          <w:t xml:space="preserve">and </w:t>
        </w:r>
      </w:ins>
      <w:r w:rsidR="00F6328D">
        <w:rPr>
          <w:sz w:val="24"/>
          <w:szCs w:val="24"/>
        </w:rPr>
        <w:t>ICC</w:t>
      </w:r>
      <w:r w:rsidR="00313307">
        <w:rPr>
          <w:sz w:val="24"/>
          <w:szCs w:val="24"/>
        </w:rPr>
        <w:t>:</w:t>
      </w:r>
    </w:p>
    <w:p w14:paraId="3E28D63F" w14:textId="5676882E" w:rsidR="00D85536" w:rsidRDefault="00D85536" w:rsidP="006833D5">
      <w:pPr>
        <w:pStyle w:val="BodyText"/>
        <w:rPr>
          <w:sz w:val="24"/>
          <w:szCs w:val="24"/>
        </w:rPr>
      </w:pPr>
      <m:oMathPara>
        <m:oMath>
          <m:r>
            <w:rPr>
              <w:rFonts w:ascii="Cambria Math" w:hAnsi="Cambria Math"/>
              <w:sz w:val="24"/>
              <w:szCs w:val="24"/>
            </w:rPr>
            <m:t xml:space="preserve">D = </m:t>
          </m:r>
          <m:f>
            <m:fPr>
              <m:ctrlPr>
                <w:ins w:id="221" w:author="Nielson, Dylan (NIH/NIMH) [E]" w:date="2022-10-11T09:32:00Z">
                  <w:rPr>
                    <w:rFonts w:ascii="Cambria Math" w:hAnsi="Cambria Math"/>
                    <w:i/>
                    <w:sz w:val="24"/>
                    <w:szCs w:val="24"/>
                  </w:rPr>
                </w:ins>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ins w:id="222" w:author="Nielson, Dylan (NIH/NIMH) [E]" w:date="2022-10-11T09:32:00Z">
                  <w:rPr>
                    <w:rFonts w:ascii="Cambria Math" w:hAnsi="Cambria Math"/>
                    <w:i/>
                    <w:sz w:val="24"/>
                    <w:szCs w:val="24"/>
                  </w:rPr>
                </w:ins>
              </m:ctrlPr>
            </m:fPr>
            <m:num>
              <m:r>
                <w:rPr>
                  <w:rFonts w:ascii="Cambria Math" w:hAnsi="Cambria Math"/>
                  <w:sz w:val="24"/>
                  <w:szCs w:val="24"/>
                </w:rPr>
                <m:t>1</m:t>
              </m:r>
            </m:num>
            <m:den>
              <m:r>
                <w:rPr>
                  <w:rFonts w:ascii="Cambria Math" w:hAnsi="Cambria Math"/>
                  <w:sz w:val="24"/>
                  <w:szCs w:val="24"/>
                </w:rPr>
                <m:t>π</m:t>
              </m:r>
            </m:den>
          </m:f>
          <m:r>
            <m:rPr>
              <m:sty m:val="p"/>
            </m:rPr>
            <w:rPr>
              <w:rFonts w:ascii="Cambria Math" w:hAnsi="Cambria Math"/>
              <w:sz w:val="24"/>
              <w:szCs w:val="24"/>
            </w:rPr>
            <m:t>arctan</m:t>
          </m:r>
          <m:d>
            <m:dPr>
              <m:ctrlPr>
                <w:ins w:id="223" w:author="Nielson, Dylan (NIH/NIMH) [E]" w:date="2022-10-11T09:32:00Z">
                  <w:rPr>
                    <w:rFonts w:ascii="Cambria Math" w:hAnsi="Cambria Math"/>
                    <w:sz w:val="24"/>
                    <w:szCs w:val="24"/>
                  </w:rPr>
                </w:ins>
              </m:ctrlPr>
            </m:dPr>
            <m:e>
              <m:f>
                <m:fPr>
                  <m:ctrlPr>
                    <w:ins w:id="224" w:author="Nielson, Dylan (NIH/NIMH) [E]" w:date="2022-10-11T09:32:00Z">
                      <w:rPr>
                        <w:rFonts w:ascii="Cambria Math" w:hAnsi="Cambria Math"/>
                        <w:i/>
                        <w:sz w:val="24"/>
                        <w:szCs w:val="24"/>
                      </w:rPr>
                    </w:ins>
                  </m:ctrlPr>
                </m:fPr>
                <m:num>
                  <m:r>
                    <m:rPr>
                      <m:sty m:val="p"/>
                    </m:rPr>
                    <w:rPr>
                      <w:rFonts w:ascii="Cambria Math" w:hAnsi="Cambria Math"/>
                      <w:sz w:val="24"/>
                      <w:szCs w:val="24"/>
                    </w:rPr>
                    <m:t>ICC</m:t>
                  </m:r>
                </m:num>
                <m:den>
                  <m:rad>
                    <m:radPr>
                      <m:degHide m:val="1"/>
                      <m:ctrlPr>
                        <w:ins w:id="225" w:author="Nielson, Dylan (NIH/NIMH) [E]" w:date="2022-10-11T09:32:00Z">
                          <w:rPr>
                            <w:rFonts w:ascii="Cambria Math" w:hAnsi="Cambria Math"/>
                            <w:i/>
                            <w:sz w:val="24"/>
                            <w:szCs w:val="24"/>
                          </w:rPr>
                        </w:ins>
                      </m:ctrlPr>
                    </m:radPr>
                    <m:deg/>
                    <m:e>
                      <m:d>
                        <m:dPr>
                          <m:ctrlPr>
                            <w:ins w:id="226" w:author="Nielson, Dylan (NIH/NIMH) [E]" w:date="2022-10-11T09:32:00Z">
                              <w:rPr>
                                <w:rFonts w:ascii="Cambria Math" w:hAnsi="Cambria Math"/>
                                <w:i/>
                                <w:sz w:val="24"/>
                                <w:szCs w:val="24"/>
                              </w:rPr>
                            </w:ins>
                          </m:ctrlPr>
                        </m:dPr>
                        <m:e>
                          <m:r>
                            <w:rPr>
                              <w:rFonts w:ascii="Cambria Math" w:hAnsi="Cambria Math"/>
                              <w:sz w:val="24"/>
                              <w:szCs w:val="24"/>
                            </w:rPr>
                            <m:t>1-</m:t>
                          </m:r>
                          <m:r>
                            <m:rPr>
                              <m:sty m:val="p"/>
                            </m:rPr>
                            <w:rPr>
                              <w:rFonts w:ascii="Cambria Math" w:hAnsi="Cambria Math"/>
                              <w:sz w:val="24"/>
                              <w:szCs w:val="24"/>
                            </w:rPr>
                            <m:t>ICC</m:t>
                          </m:r>
                        </m:e>
                      </m:d>
                      <m:d>
                        <m:dPr>
                          <m:ctrlPr>
                            <w:ins w:id="227" w:author="Nielson, Dylan (NIH/NIMH) [E]" w:date="2022-10-11T09:32:00Z">
                              <w:rPr>
                                <w:rFonts w:ascii="Cambria Math" w:hAnsi="Cambria Math"/>
                                <w:i/>
                                <w:sz w:val="24"/>
                                <w:szCs w:val="24"/>
                              </w:rPr>
                            </w:ins>
                          </m:ctrlPr>
                        </m:dPr>
                        <m:e>
                          <m:r>
                            <w:rPr>
                              <w:rFonts w:ascii="Cambria Math" w:hAnsi="Cambria Math"/>
                              <w:sz w:val="24"/>
                              <w:szCs w:val="24"/>
                            </w:rPr>
                            <m:t>3+</m:t>
                          </m:r>
                          <m:r>
                            <m:rPr>
                              <m:sty m:val="p"/>
                            </m:rPr>
                            <w:rPr>
                              <w:rFonts w:ascii="Cambria Math" w:hAnsi="Cambria Math"/>
                              <w:sz w:val="24"/>
                              <w:szCs w:val="24"/>
                            </w:rPr>
                            <m:t>ICC</m:t>
                          </m:r>
                        </m:e>
                      </m:d>
                    </m:e>
                  </m:rad>
                </m:den>
              </m:f>
            </m:e>
          </m:d>
        </m:oMath>
      </m:oMathPara>
    </w:p>
    <w:p w14:paraId="4BD133DB" w14:textId="77777777" w:rsidR="00450FA2" w:rsidRPr="001F45E9" w:rsidRDefault="00450FA2" w:rsidP="006833D5">
      <w:pPr>
        <w:pStyle w:val="BodyText"/>
        <w:rPr>
          <w:sz w:val="24"/>
          <w:szCs w:val="24"/>
        </w:rPr>
      </w:pPr>
    </w:p>
    <w:p w14:paraId="1DD29024" w14:textId="6806D553" w:rsidR="002461EE" w:rsidRPr="001F45E9" w:rsidRDefault="00440906" w:rsidP="006833D5">
      <w:pPr>
        <w:pStyle w:val="Heading2"/>
        <w:ind w:left="0"/>
        <w:rPr>
          <w:rFonts w:ascii="Times New Roman" w:hAnsi="Times New Roman" w:cs="Times New Roman"/>
          <w:sz w:val="24"/>
          <w:szCs w:val="24"/>
        </w:rPr>
      </w:pPr>
      <w:r>
        <w:rPr>
          <w:rFonts w:ascii="Times New Roman" w:hAnsi="Times New Roman" w:cs="Times New Roman"/>
          <w:sz w:val="24"/>
          <w:szCs w:val="24"/>
        </w:rPr>
        <w:t xml:space="preserve">Edge-level and individual-level </w:t>
      </w:r>
      <w:r w:rsidR="00585663">
        <w:rPr>
          <w:rFonts w:ascii="Times New Roman" w:hAnsi="Times New Roman" w:cs="Times New Roman"/>
          <w:sz w:val="24"/>
          <w:szCs w:val="24"/>
        </w:rPr>
        <w:t>reliability associations</w:t>
      </w:r>
    </w:p>
    <w:p w14:paraId="7AFFCC6F" w14:textId="6C78CACA" w:rsidR="00307EBC" w:rsidRDefault="005664D9" w:rsidP="005873E1">
      <w:pPr>
        <w:pStyle w:val="BodyText"/>
        <w:spacing w:line="249" w:lineRule="auto"/>
        <w:ind w:firstLine="1"/>
        <w:rPr>
          <w:sz w:val="24"/>
          <w:szCs w:val="24"/>
        </w:rPr>
      </w:pPr>
      <w:r w:rsidRPr="002A687C">
        <w:rPr>
          <w:sz w:val="24"/>
          <w:szCs w:val="24"/>
          <w:rPrChange w:id="228" w:author="Nielson, Dylan (NIH/NIMH) [E]" w:date="2022-10-11T10:41:00Z">
            <w:rPr>
              <w:w w:val="95"/>
              <w:sz w:val="24"/>
              <w:szCs w:val="24"/>
            </w:rPr>
          </w:rPrChange>
        </w:rPr>
        <w:t>To determine if the reliability of functional connections were related to groupwise differences in functional connectivity,</w:t>
      </w:r>
      <w:r w:rsidRPr="002A687C">
        <w:rPr>
          <w:sz w:val="24"/>
          <w:szCs w:val="24"/>
          <w:rPrChange w:id="229" w:author="Nielson, Dylan (NIH/NIMH) [E]" w:date="2022-10-11T10:41:00Z">
            <w:rPr>
              <w:spacing w:val="40"/>
              <w:sz w:val="24"/>
              <w:szCs w:val="24"/>
            </w:rPr>
          </w:rPrChange>
        </w:rPr>
        <w:t xml:space="preserve"> </w:t>
      </w:r>
      <w:r w:rsidRPr="002A687C">
        <w:rPr>
          <w:sz w:val="24"/>
          <w:szCs w:val="24"/>
        </w:rPr>
        <w:t>we correlated the edge-level effect size of each edge with a continuous edge-level measurement of each reliability metric.</w:t>
      </w:r>
      <w:r w:rsidRPr="002A687C">
        <w:rPr>
          <w:sz w:val="24"/>
          <w:szCs w:val="24"/>
          <w:rPrChange w:id="230" w:author="Nielson, Dylan (NIH/NIMH) [E]" w:date="2022-10-11T10:41:00Z">
            <w:rPr>
              <w:spacing w:val="-1"/>
              <w:sz w:val="24"/>
              <w:szCs w:val="24"/>
            </w:rPr>
          </w:rPrChange>
        </w:rPr>
        <w:t xml:space="preserve"> </w:t>
      </w:r>
      <w:r w:rsidRPr="002A687C">
        <w:rPr>
          <w:sz w:val="24"/>
          <w:szCs w:val="24"/>
        </w:rPr>
        <w:t>To</w:t>
      </w:r>
      <w:r w:rsidRPr="002A687C">
        <w:rPr>
          <w:sz w:val="24"/>
          <w:szCs w:val="24"/>
          <w:rPrChange w:id="231" w:author="Nielson, Dylan (NIH/NIMH) [E]" w:date="2022-10-11T10:41:00Z">
            <w:rPr>
              <w:spacing w:val="-11"/>
              <w:sz w:val="24"/>
              <w:szCs w:val="24"/>
            </w:rPr>
          </w:rPrChange>
        </w:rPr>
        <w:t xml:space="preserve"> </w:t>
      </w:r>
      <w:r w:rsidRPr="002A687C">
        <w:rPr>
          <w:sz w:val="24"/>
          <w:szCs w:val="24"/>
        </w:rPr>
        <w:t>generate</w:t>
      </w:r>
      <w:r w:rsidRPr="002A687C">
        <w:rPr>
          <w:sz w:val="24"/>
          <w:szCs w:val="24"/>
          <w:rPrChange w:id="232" w:author="Nielson, Dylan (NIH/NIMH) [E]" w:date="2022-10-11T10:41:00Z">
            <w:rPr>
              <w:spacing w:val="-11"/>
              <w:sz w:val="24"/>
              <w:szCs w:val="24"/>
            </w:rPr>
          </w:rPrChange>
        </w:rPr>
        <w:t xml:space="preserve"> </w:t>
      </w:r>
      <w:r w:rsidRPr="002A687C">
        <w:rPr>
          <w:sz w:val="24"/>
          <w:szCs w:val="24"/>
        </w:rPr>
        <w:t>the</w:t>
      </w:r>
      <w:r w:rsidRPr="002A687C">
        <w:rPr>
          <w:sz w:val="24"/>
          <w:szCs w:val="24"/>
          <w:rPrChange w:id="233" w:author="Nielson, Dylan (NIH/NIMH) [E]" w:date="2022-10-11T10:41:00Z">
            <w:rPr>
              <w:spacing w:val="-11"/>
              <w:sz w:val="24"/>
              <w:szCs w:val="24"/>
            </w:rPr>
          </w:rPrChange>
        </w:rPr>
        <w:t xml:space="preserve"> </w:t>
      </w:r>
      <w:r w:rsidRPr="002A687C">
        <w:rPr>
          <w:sz w:val="24"/>
          <w:szCs w:val="24"/>
        </w:rPr>
        <w:t>effect</w:t>
      </w:r>
      <w:r w:rsidRPr="002A687C">
        <w:rPr>
          <w:sz w:val="24"/>
          <w:szCs w:val="24"/>
          <w:rPrChange w:id="234" w:author="Nielson, Dylan (NIH/NIMH) [E]" w:date="2022-10-11T10:41:00Z">
            <w:rPr>
              <w:spacing w:val="-11"/>
              <w:sz w:val="24"/>
              <w:szCs w:val="24"/>
            </w:rPr>
          </w:rPrChange>
        </w:rPr>
        <w:t xml:space="preserve"> </w:t>
      </w:r>
      <w:r w:rsidRPr="002A687C">
        <w:rPr>
          <w:sz w:val="24"/>
          <w:szCs w:val="24"/>
        </w:rPr>
        <w:t>sizes,</w:t>
      </w:r>
      <w:r w:rsidRPr="002A687C">
        <w:rPr>
          <w:sz w:val="24"/>
          <w:szCs w:val="24"/>
          <w:rPrChange w:id="235" w:author="Nielson, Dylan (NIH/NIMH) [E]" w:date="2022-10-11T10:41:00Z">
            <w:rPr>
              <w:spacing w:val="-11"/>
              <w:sz w:val="24"/>
              <w:szCs w:val="24"/>
            </w:rPr>
          </w:rPrChange>
        </w:rPr>
        <w:t xml:space="preserve"> </w:t>
      </w:r>
      <w:r w:rsidRPr="002A687C">
        <w:rPr>
          <w:sz w:val="24"/>
          <w:szCs w:val="24"/>
        </w:rPr>
        <w:t>we</w:t>
      </w:r>
      <w:r w:rsidRPr="002A687C">
        <w:rPr>
          <w:sz w:val="24"/>
          <w:szCs w:val="24"/>
          <w:rPrChange w:id="236" w:author="Nielson, Dylan (NIH/NIMH) [E]" w:date="2022-10-11T10:41:00Z">
            <w:rPr>
              <w:spacing w:val="-11"/>
              <w:sz w:val="24"/>
              <w:szCs w:val="24"/>
            </w:rPr>
          </w:rPrChange>
        </w:rPr>
        <w:t xml:space="preserve"> </w:t>
      </w:r>
      <w:r w:rsidRPr="002A687C">
        <w:rPr>
          <w:sz w:val="24"/>
          <w:szCs w:val="24"/>
        </w:rPr>
        <w:t>computed</w:t>
      </w:r>
      <w:r w:rsidRPr="002A687C">
        <w:rPr>
          <w:sz w:val="24"/>
          <w:szCs w:val="24"/>
          <w:rPrChange w:id="237" w:author="Nielson, Dylan (NIH/NIMH) [E]" w:date="2022-10-11T10:41:00Z">
            <w:rPr>
              <w:spacing w:val="-11"/>
              <w:sz w:val="24"/>
              <w:szCs w:val="24"/>
            </w:rPr>
          </w:rPrChange>
        </w:rPr>
        <w:t xml:space="preserve"> </w:t>
      </w:r>
      <w:r w:rsidRPr="002A687C">
        <w:rPr>
          <w:sz w:val="24"/>
          <w:szCs w:val="24"/>
        </w:rPr>
        <w:t>the</w:t>
      </w:r>
      <w:r w:rsidRPr="002A687C">
        <w:rPr>
          <w:sz w:val="24"/>
          <w:szCs w:val="24"/>
          <w:rPrChange w:id="238" w:author="Nielson, Dylan (NIH/NIMH) [E]" w:date="2022-10-11T10:41:00Z">
            <w:rPr>
              <w:spacing w:val="-11"/>
              <w:sz w:val="24"/>
              <w:szCs w:val="24"/>
            </w:rPr>
          </w:rPrChange>
        </w:rPr>
        <w:t xml:space="preserve"> </w:t>
      </w:r>
      <w:r w:rsidRPr="002A687C">
        <w:rPr>
          <w:sz w:val="24"/>
          <w:szCs w:val="24"/>
        </w:rPr>
        <w:t>edgewise</w:t>
      </w:r>
      <w:r w:rsidRPr="002A687C">
        <w:rPr>
          <w:sz w:val="24"/>
          <w:szCs w:val="24"/>
          <w:rPrChange w:id="239" w:author="Nielson, Dylan (NIH/NIMH) [E]" w:date="2022-10-11T10:41:00Z">
            <w:rPr>
              <w:spacing w:val="-11"/>
              <w:sz w:val="24"/>
              <w:szCs w:val="24"/>
            </w:rPr>
          </w:rPrChange>
        </w:rPr>
        <w:t xml:space="preserve"> </w:t>
      </w:r>
      <w:r w:rsidRPr="002A687C">
        <w:rPr>
          <w:sz w:val="24"/>
          <w:szCs w:val="24"/>
        </w:rPr>
        <w:t>Cohen’s</w:t>
      </w:r>
      <w:r w:rsidRPr="002A687C">
        <w:rPr>
          <w:sz w:val="24"/>
          <w:szCs w:val="24"/>
          <w:rPrChange w:id="240" w:author="Nielson, Dylan (NIH/NIMH) [E]" w:date="2022-10-11T10:41:00Z">
            <w:rPr>
              <w:spacing w:val="-11"/>
              <w:sz w:val="24"/>
              <w:szCs w:val="24"/>
            </w:rPr>
          </w:rPrChange>
        </w:rPr>
        <w:t xml:space="preserve"> </w:t>
      </w:r>
      <w:r w:rsidRPr="002A687C">
        <w:rPr>
          <w:sz w:val="24"/>
          <w:szCs w:val="24"/>
          <w:rPrChange w:id="241" w:author="Nielson, Dylan (NIH/NIMH) [E]" w:date="2022-10-11T10:41:00Z">
            <w:rPr>
              <w:i/>
              <w:sz w:val="24"/>
              <w:szCs w:val="24"/>
            </w:rPr>
          </w:rPrChange>
        </w:rPr>
        <w:t>d</w:t>
      </w:r>
      <w:r w:rsidRPr="002A687C">
        <w:rPr>
          <w:sz w:val="24"/>
          <w:szCs w:val="24"/>
          <w:rPrChange w:id="242" w:author="Nielson, Dylan (NIH/NIMH) [E]" w:date="2022-10-11T10:41:00Z">
            <w:rPr>
              <w:i/>
              <w:spacing w:val="-7"/>
              <w:sz w:val="24"/>
              <w:szCs w:val="24"/>
            </w:rPr>
          </w:rPrChange>
        </w:rPr>
        <w:t xml:space="preserve"> </w:t>
      </w:r>
      <w:r w:rsidRPr="002A687C">
        <w:rPr>
          <w:sz w:val="24"/>
          <w:szCs w:val="24"/>
        </w:rPr>
        <w:t>effect</w:t>
      </w:r>
      <w:r w:rsidRPr="002A687C">
        <w:rPr>
          <w:sz w:val="24"/>
          <w:szCs w:val="24"/>
          <w:rPrChange w:id="243" w:author="Nielson, Dylan (NIH/NIMH) [E]" w:date="2022-10-11T10:41:00Z">
            <w:rPr>
              <w:spacing w:val="-11"/>
              <w:sz w:val="24"/>
              <w:szCs w:val="24"/>
            </w:rPr>
          </w:rPrChange>
        </w:rPr>
        <w:t xml:space="preserve"> </w:t>
      </w:r>
      <w:r w:rsidRPr="002A687C">
        <w:rPr>
          <w:sz w:val="24"/>
          <w:szCs w:val="24"/>
        </w:rPr>
        <w:t>size</w:t>
      </w:r>
      <w:r w:rsidRPr="002A687C">
        <w:rPr>
          <w:sz w:val="24"/>
          <w:szCs w:val="24"/>
          <w:rPrChange w:id="244" w:author="Nielson, Dylan (NIH/NIMH) [E]" w:date="2022-10-11T10:41:00Z">
            <w:rPr>
              <w:spacing w:val="-11"/>
              <w:sz w:val="24"/>
              <w:szCs w:val="24"/>
            </w:rPr>
          </w:rPrChange>
        </w:rPr>
        <w:t xml:space="preserve"> </w:t>
      </w:r>
      <w:r w:rsidRPr="002A687C">
        <w:rPr>
          <w:sz w:val="24"/>
          <w:szCs w:val="24"/>
        </w:rPr>
        <w:t>of</w:t>
      </w:r>
      <w:r w:rsidRPr="002A687C">
        <w:rPr>
          <w:sz w:val="24"/>
          <w:szCs w:val="24"/>
          <w:rPrChange w:id="245" w:author="Nielson, Dylan (NIH/NIMH) [E]" w:date="2022-10-11T10:41:00Z">
            <w:rPr>
              <w:spacing w:val="-11"/>
              <w:sz w:val="24"/>
              <w:szCs w:val="24"/>
            </w:rPr>
          </w:rPrChange>
        </w:rPr>
        <w:t xml:space="preserve"> </w:t>
      </w:r>
      <w:r w:rsidRPr="002A687C">
        <w:rPr>
          <w:sz w:val="24"/>
          <w:szCs w:val="24"/>
        </w:rPr>
        <w:t>depressed</w:t>
      </w:r>
      <w:r w:rsidRPr="002A687C">
        <w:rPr>
          <w:sz w:val="24"/>
          <w:szCs w:val="24"/>
          <w:rPrChange w:id="246" w:author="Nielson, Dylan (NIH/NIMH) [E]" w:date="2022-10-11T10:41:00Z">
            <w:rPr>
              <w:spacing w:val="-11"/>
              <w:sz w:val="24"/>
              <w:szCs w:val="24"/>
            </w:rPr>
          </w:rPrChange>
        </w:rPr>
        <w:t xml:space="preserve"> </w:t>
      </w:r>
      <w:r w:rsidRPr="002A687C">
        <w:rPr>
          <w:sz w:val="24"/>
          <w:szCs w:val="24"/>
        </w:rPr>
        <w:t>adolescents</w:t>
      </w:r>
      <w:r w:rsidRPr="002A687C">
        <w:rPr>
          <w:sz w:val="24"/>
          <w:szCs w:val="24"/>
          <w:rPrChange w:id="247" w:author="Nielson, Dylan (NIH/NIMH) [E]" w:date="2022-10-11T10:41:00Z">
            <w:rPr>
              <w:spacing w:val="-11"/>
              <w:sz w:val="24"/>
              <w:szCs w:val="24"/>
            </w:rPr>
          </w:rPrChange>
        </w:rPr>
        <w:t xml:space="preserve"> </w:t>
      </w:r>
      <w:r w:rsidRPr="002A687C">
        <w:rPr>
          <w:sz w:val="24"/>
          <w:szCs w:val="24"/>
        </w:rPr>
        <w:t>-</w:t>
      </w:r>
      <w:r w:rsidRPr="002A687C">
        <w:rPr>
          <w:sz w:val="24"/>
          <w:szCs w:val="24"/>
          <w:rPrChange w:id="248" w:author="Nielson, Dylan (NIH/NIMH) [E]" w:date="2022-10-11T10:41:00Z">
            <w:rPr>
              <w:spacing w:val="-11"/>
              <w:sz w:val="24"/>
              <w:szCs w:val="24"/>
            </w:rPr>
          </w:rPrChange>
        </w:rPr>
        <w:t xml:space="preserve"> </w:t>
      </w:r>
      <w:r w:rsidRPr="002A687C">
        <w:rPr>
          <w:sz w:val="24"/>
          <w:szCs w:val="24"/>
        </w:rPr>
        <w:t xml:space="preserve">healthy volunteers </w:t>
      </w:r>
      <w:r w:rsidR="00585663" w:rsidRPr="002A687C">
        <w:rPr>
          <w:sz w:val="24"/>
          <w:szCs w:val="24"/>
        </w:rPr>
        <w:t xml:space="preserve">at baseline and at </w:t>
      </w:r>
      <w:r w:rsidR="00496EFD" w:rsidRPr="002A687C">
        <w:rPr>
          <w:sz w:val="24"/>
          <w:szCs w:val="24"/>
        </w:rPr>
        <w:t>one year</w:t>
      </w:r>
      <w:r w:rsidRPr="002A687C">
        <w:rPr>
          <w:sz w:val="24"/>
          <w:szCs w:val="24"/>
        </w:rPr>
        <w:t>.</w:t>
      </w:r>
      <w:r w:rsidRPr="002A687C">
        <w:rPr>
          <w:sz w:val="24"/>
          <w:szCs w:val="24"/>
          <w:rPrChange w:id="249" w:author="Nielson, Dylan (NIH/NIMH) [E]" w:date="2022-10-11T10:41:00Z">
            <w:rPr>
              <w:spacing w:val="36"/>
              <w:sz w:val="24"/>
              <w:szCs w:val="24"/>
            </w:rPr>
          </w:rPrChange>
        </w:rPr>
        <w:t xml:space="preserve"> </w:t>
      </w:r>
      <w:r w:rsidRPr="002A687C">
        <w:rPr>
          <w:sz w:val="24"/>
          <w:szCs w:val="24"/>
        </w:rPr>
        <w:t xml:space="preserve">We generated continuous edge-level forms of the </w:t>
      </w:r>
      <w:proofErr w:type="gramStart"/>
      <w:r w:rsidRPr="002A687C">
        <w:rPr>
          <w:sz w:val="24"/>
          <w:szCs w:val="24"/>
        </w:rPr>
        <w:t>three reliability</w:t>
      </w:r>
      <w:proofErr w:type="gramEnd"/>
      <w:r w:rsidRPr="002A687C">
        <w:rPr>
          <w:sz w:val="24"/>
          <w:szCs w:val="24"/>
          <w:rPrChange w:id="250" w:author="Nielson, Dylan (NIH/NIMH) [E]" w:date="2022-10-11T10:41:00Z">
            <w:rPr>
              <w:spacing w:val="-13"/>
              <w:sz w:val="24"/>
              <w:szCs w:val="24"/>
            </w:rPr>
          </w:rPrChange>
        </w:rPr>
        <w:t xml:space="preserve"> </w:t>
      </w:r>
      <w:r w:rsidRPr="002A687C">
        <w:rPr>
          <w:sz w:val="24"/>
          <w:szCs w:val="24"/>
        </w:rPr>
        <w:t>metrics</w:t>
      </w:r>
      <w:r w:rsidRPr="002A687C">
        <w:rPr>
          <w:sz w:val="24"/>
          <w:szCs w:val="24"/>
          <w:rPrChange w:id="251" w:author="Nielson, Dylan (NIH/NIMH) [E]" w:date="2022-10-11T10:41:00Z">
            <w:rPr>
              <w:spacing w:val="-12"/>
              <w:sz w:val="24"/>
              <w:szCs w:val="24"/>
            </w:rPr>
          </w:rPrChange>
        </w:rPr>
        <w:t xml:space="preserve"> </w:t>
      </w:r>
      <w:r w:rsidRPr="002A687C">
        <w:rPr>
          <w:sz w:val="24"/>
          <w:szCs w:val="24"/>
        </w:rPr>
        <w:t>as</w:t>
      </w:r>
      <w:r w:rsidRPr="002A687C">
        <w:rPr>
          <w:sz w:val="24"/>
          <w:szCs w:val="24"/>
          <w:rPrChange w:id="252" w:author="Nielson, Dylan (NIH/NIMH) [E]" w:date="2022-10-11T10:41:00Z">
            <w:rPr>
              <w:spacing w:val="-13"/>
              <w:sz w:val="24"/>
              <w:szCs w:val="24"/>
            </w:rPr>
          </w:rPrChange>
        </w:rPr>
        <w:t xml:space="preserve"> </w:t>
      </w:r>
      <w:r w:rsidRPr="002A687C">
        <w:rPr>
          <w:sz w:val="24"/>
          <w:szCs w:val="24"/>
        </w:rPr>
        <w:t>follows:</w:t>
      </w:r>
      <w:r w:rsidRPr="002A687C">
        <w:rPr>
          <w:sz w:val="24"/>
          <w:szCs w:val="24"/>
          <w:rPrChange w:id="253" w:author="Nielson, Dylan (NIH/NIMH) [E]" w:date="2022-10-11T10:41:00Z">
            <w:rPr>
              <w:spacing w:val="-12"/>
              <w:sz w:val="24"/>
              <w:szCs w:val="24"/>
            </w:rPr>
          </w:rPrChange>
        </w:rPr>
        <w:t xml:space="preserve"> </w:t>
      </w:r>
      <w:r w:rsidRPr="002A687C">
        <w:rPr>
          <w:sz w:val="24"/>
          <w:szCs w:val="24"/>
          <w:rPrChange w:id="254" w:author="Nielson, Dylan (NIH/NIMH) [E]" w:date="2022-10-11T10:41:00Z">
            <w:rPr>
              <w:i/>
              <w:sz w:val="24"/>
              <w:szCs w:val="24"/>
            </w:rPr>
          </w:rPrChange>
        </w:rPr>
        <w:t>ICC</w:t>
      </w:r>
      <w:r w:rsidR="000177D0" w:rsidRPr="002A687C">
        <w:rPr>
          <w:sz w:val="24"/>
          <w:szCs w:val="24"/>
        </w:rPr>
        <w:t xml:space="preserve"> – </w:t>
      </w:r>
      <w:r w:rsidRPr="002A687C">
        <w:rPr>
          <w:sz w:val="24"/>
          <w:szCs w:val="24"/>
        </w:rPr>
        <w:t>Mean</w:t>
      </w:r>
      <w:r w:rsidRPr="002A687C">
        <w:rPr>
          <w:sz w:val="24"/>
          <w:szCs w:val="24"/>
          <w:rPrChange w:id="255" w:author="Nielson, Dylan (NIH/NIMH) [E]" w:date="2022-10-11T10:41:00Z">
            <w:rPr>
              <w:spacing w:val="-12"/>
              <w:sz w:val="24"/>
              <w:szCs w:val="24"/>
            </w:rPr>
          </w:rPrChange>
        </w:rPr>
        <w:t xml:space="preserve"> </w:t>
      </w:r>
      <w:r w:rsidR="00307EBC" w:rsidRPr="002A687C">
        <w:rPr>
          <w:sz w:val="24"/>
          <w:szCs w:val="24"/>
          <w:rPrChange w:id="256" w:author="Nielson, Dylan (NIH/NIMH) [E]" w:date="2022-10-11T10:41:00Z">
            <w:rPr>
              <w:spacing w:val="-12"/>
              <w:sz w:val="24"/>
              <w:szCs w:val="24"/>
            </w:rPr>
          </w:rPrChange>
        </w:rPr>
        <w:t xml:space="preserve">bootstrapped </w:t>
      </w:r>
      <w:r w:rsidRPr="002A687C">
        <w:rPr>
          <w:sz w:val="24"/>
          <w:szCs w:val="24"/>
        </w:rPr>
        <w:t>ICC</w:t>
      </w:r>
      <w:r w:rsidRPr="002A687C">
        <w:rPr>
          <w:sz w:val="24"/>
          <w:szCs w:val="24"/>
          <w:rPrChange w:id="257" w:author="Nielson, Dylan (NIH/NIMH) [E]" w:date="2022-10-11T10:41:00Z">
            <w:rPr>
              <w:spacing w:val="-13"/>
              <w:sz w:val="24"/>
              <w:szCs w:val="24"/>
            </w:rPr>
          </w:rPrChange>
        </w:rPr>
        <w:t xml:space="preserve"> </w:t>
      </w:r>
      <w:r w:rsidRPr="002A687C">
        <w:rPr>
          <w:sz w:val="24"/>
          <w:szCs w:val="24"/>
        </w:rPr>
        <w:t>for</w:t>
      </w:r>
      <w:r w:rsidRPr="002A687C">
        <w:rPr>
          <w:sz w:val="24"/>
          <w:szCs w:val="24"/>
          <w:rPrChange w:id="258" w:author="Nielson, Dylan (NIH/NIMH) [E]" w:date="2022-10-11T10:41:00Z">
            <w:rPr>
              <w:spacing w:val="-12"/>
              <w:sz w:val="24"/>
              <w:szCs w:val="24"/>
            </w:rPr>
          </w:rPrChange>
        </w:rPr>
        <w:t xml:space="preserve"> </w:t>
      </w:r>
      <w:r w:rsidRPr="002A687C">
        <w:rPr>
          <w:sz w:val="24"/>
          <w:szCs w:val="24"/>
        </w:rPr>
        <w:t>each</w:t>
      </w:r>
      <w:r w:rsidRPr="002A687C">
        <w:rPr>
          <w:sz w:val="24"/>
          <w:szCs w:val="24"/>
          <w:rPrChange w:id="259" w:author="Nielson, Dylan (NIH/NIMH) [E]" w:date="2022-10-11T10:41:00Z">
            <w:rPr>
              <w:spacing w:val="-13"/>
              <w:sz w:val="24"/>
              <w:szCs w:val="24"/>
            </w:rPr>
          </w:rPrChange>
        </w:rPr>
        <w:t xml:space="preserve"> </w:t>
      </w:r>
      <w:r w:rsidRPr="002A687C">
        <w:rPr>
          <w:sz w:val="24"/>
          <w:szCs w:val="24"/>
        </w:rPr>
        <w:t>edge</w:t>
      </w:r>
      <w:r w:rsidR="00450FA2" w:rsidRPr="002A687C">
        <w:rPr>
          <w:sz w:val="24"/>
          <w:szCs w:val="24"/>
        </w:rPr>
        <w:t xml:space="preserve">; </w:t>
      </w:r>
      <w:r w:rsidRPr="002A687C">
        <w:rPr>
          <w:sz w:val="24"/>
          <w:szCs w:val="24"/>
          <w:rPrChange w:id="260" w:author="Nielson, Dylan (NIH/NIMH) [E]" w:date="2022-10-11T10:41:00Z">
            <w:rPr>
              <w:i/>
              <w:sz w:val="24"/>
              <w:szCs w:val="24"/>
            </w:rPr>
          </w:rPrChange>
        </w:rPr>
        <w:t>Fingerprinting</w:t>
      </w:r>
      <w:r w:rsidR="000177D0" w:rsidRPr="002A687C">
        <w:rPr>
          <w:sz w:val="24"/>
          <w:szCs w:val="24"/>
        </w:rPr>
        <w:t xml:space="preserve"> – </w:t>
      </w:r>
      <w:r w:rsidRPr="002A687C">
        <w:rPr>
          <w:sz w:val="24"/>
          <w:szCs w:val="24"/>
        </w:rPr>
        <w:t>Differential</w:t>
      </w:r>
      <w:r w:rsidRPr="002A687C">
        <w:rPr>
          <w:sz w:val="24"/>
          <w:szCs w:val="24"/>
          <w:rPrChange w:id="261" w:author="Nielson, Dylan (NIH/NIMH) [E]" w:date="2022-10-11T10:41:00Z">
            <w:rPr>
              <w:spacing w:val="-12"/>
              <w:sz w:val="24"/>
              <w:szCs w:val="24"/>
            </w:rPr>
          </w:rPrChange>
        </w:rPr>
        <w:t xml:space="preserve"> </w:t>
      </w:r>
      <w:r w:rsidRPr="002A687C">
        <w:rPr>
          <w:sz w:val="24"/>
          <w:szCs w:val="24"/>
        </w:rPr>
        <w:t>power</w:t>
      </w:r>
      <w:r w:rsidRPr="002A687C">
        <w:rPr>
          <w:sz w:val="24"/>
          <w:szCs w:val="24"/>
          <w:rPrChange w:id="262" w:author="Nielson, Dylan (NIH/NIMH) [E]" w:date="2022-10-11T10:41:00Z">
            <w:rPr>
              <w:spacing w:val="-13"/>
              <w:sz w:val="24"/>
              <w:szCs w:val="24"/>
            </w:rPr>
          </w:rPrChange>
        </w:rPr>
        <w:t xml:space="preserve"> </w:t>
      </w:r>
      <w:r w:rsidRPr="002A687C">
        <w:rPr>
          <w:sz w:val="24"/>
          <w:szCs w:val="24"/>
        </w:rPr>
        <w:t>and</w:t>
      </w:r>
      <w:r w:rsidRPr="002A687C">
        <w:rPr>
          <w:sz w:val="24"/>
          <w:szCs w:val="24"/>
          <w:rPrChange w:id="263" w:author="Nielson, Dylan (NIH/NIMH) [E]" w:date="2022-10-11T10:41:00Z">
            <w:rPr>
              <w:spacing w:val="-12"/>
              <w:sz w:val="24"/>
              <w:szCs w:val="24"/>
            </w:rPr>
          </w:rPrChange>
        </w:rPr>
        <w:t xml:space="preserve"> </w:t>
      </w:r>
      <w:r w:rsidRPr="002A687C">
        <w:rPr>
          <w:sz w:val="24"/>
          <w:szCs w:val="24"/>
        </w:rPr>
        <w:t>group consistency values for each edge</w:t>
      </w:r>
      <w:r w:rsidR="00450FA2" w:rsidRPr="002A687C">
        <w:rPr>
          <w:sz w:val="24"/>
          <w:szCs w:val="24"/>
        </w:rPr>
        <w:t>;</w:t>
      </w:r>
      <w:r w:rsidRPr="002A687C">
        <w:rPr>
          <w:sz w:val="24"/>
          <w:szCs w:val="24"/>
        </w:rPr>
        <w:t xml:space="preserve"> and </w:t>
      </w:r>
      <w:r w:rsidRPr="002A687C">
        <w:rPr>
          <w:sz w:val="24"/>
          <w:szCs w:val="24"/>
          <w:rPrChange w:id="264" w:author="Nielson, Dylan (NIH/NIMH) [E]" w:date="2022-10-11T10:41:00Z">
            <w:rPr>
              <w:i/>
              <w:sz w:val="24"/>
              <w:szCs w:val="24"/>
            </w:rPr>
          </w:rPrChange>
        </w:rPr>
        <w:t>Discriminability</w:t>
      </w:r>
      <w:r w:rsidR="000177D0" w:rsidRPr="002A687C">
        <w:rPr>
          <w:sz w:val="24"/>
          <w:szCs w:val="24"/>
        </w:rPr>
        <w:t xml:space="preserve"> – </w:t>
      </w:r>
      <w:r w:rsidRPr="002A687C">
        <w:rPr>
          <w:sz w:val="24"/>
          <w:szCs w:val="24"/>
        </w:rPr>
        <w:t>Mean between-edge distance for each edge</w:t>
      </w:r>
      <w:r w:rsidRPr="001F45E9">
        <w:rPr>
          <w:sz w:val="24"/>
          <w:szCs w:val="24"/>
        </w:rPr>
        <w:t>.</w:t>
      </w:r>
    </w:p>
    <w:p w14:paraId="710894ED" w14:textId="77777777" w:rsidR="000542D3" w:rsidRPr="005873E1" w:rsidRDefault="000542D3" w:rsidP="005873E1">
      <w:pPr>
        <w:pStyle w:val="BodyText"/>
        <w:spacing w:line="249" w:lineRule="auto"/>
        <w:ind w:firstLine="1"/>
        <w:rPr>
          <w:sz w:val="24"/>
          <w:szCs w:val="24"/>
        </w:rPr>
      </w:pPr>
    </w:p>
    <w:p w14:paraId="3578EFC0" w14:textId="07D5181C" w:rsidR="003940E0" w:rsidRPr="002A687C" w:rsidDel="002A687C" w:rsidRDefault="005664D9">
      <w:pPr>
        <w:pStyle w:val="BodyText"/>
        <w:rPr>
          <w:del w:id="265" w:author="Nielson, Dylan (NIH/NIMH) [E]" w:date="2022-10-11T10:43:00Z"/>
          <w:sz w:val="24"/>
          <w:szCs w:val="24"/>
        </w:rPr>
        <w:pPrChange w:id="266" w:author="Nielson, Dylan (NIH/NIMH) [E]" w:date="2022-10-11T10:43:00Z">
          <w:pPr>
            <w:pStyle w:val="BodyText"/>
            <w:spacing w:line="249" w:lineRule="auto"/>
            <w:ind w:firstLine="1"/>
          </w:pPr>
        </w:pPrChange>
      </w:pPr>
      <w:r w:rsidRPr="002A687C">
        <w:rPr>
          <w:sz w:val="24"/>
          <w:szCs w:val="24"/>
        </w:rPr>
        <w:t>We</w:t>
      </w:r>
      <w:r w:rsidRPr="002A687C">
        <w:rPr>
          <w:szCs w:val="24"/>
          <w:rPrChange w:id="267" w:author="Nielson, Dylan (NIH/NIMH) [E]" w:date="2022-10-11T10:43:00Z">
            <w:rPr>
              <w:spacing w:val="-8"/>
              <w:szCs w:val="24"/>
            </w:rPr>
          </w:rPrChange>
        </w:rPr>
        <w:t xml:space="preserve"> </w:t>
      </w:r>
      <w:r w:rsidRPr="002A687C">
        <w:rPr>
          <w:sz w:val="24"/>
          <w:szCs w:val="24"/>
        </w:rPr>
        <w:t>also</w:t>
      </w:r>
      <w:r w:rsidRPr="002A687C">
        <w:rPr>
          <w:szCs w:val="24"/>
          <w:rPrChange w:id="268" w:author="Nielson, Dylan (NIH/NIMH) [E]" w:date="2022-10-11T10:43:00Z">
            <w:rPr>
              <w:spacing w:val="-8"/>
              <w:szCs w:val="24"/>
            </w:rPr>
          </w:rPrChange>
        </w:rPr>
        <w:t xml:space="preserve"> </w:t>
      </w:r>
      <w:r w:rsidRPr="002A687C">
        <w:rPr>
          <w:sz w:val="24"/>
          <w:szCs w:val="24"/>
        </w:rPr>
        <w:t>compared</w:t>
      </w:r>
      <w:r w:rsidRPr="002A687C">
        <w:rPr>
          <w:szCs w:val="24"/>
          <w:rPrChange w:id="269" w:author="Nielson, Dylan (NIH/NIMH) [E]" w:date="2022-10-11T10:43:00Z">
            <w:rPr>
              <w:spacing w:val="-8"/>
              <w:szCs w:val="24"/>
            </w:rPr>
          </w:rPrChange>
        </w:rPr>
        <w:t xml:space="preserve"> </w:t>
      </w:r>
      <w:r w:rsidR="00307EBC" w:rsidRPr="002A687C">
        <w:rPr>
          <w:sz w:val="24"/>
          <w:szCs w:val="24"/>
        </w:rPr>
        <w:t xml:space="preserve">individual-level </w:t>
      </w:r>
      <w:r w:rsidRPr="002A687C">
        <w:rPr>
          <w:sz w:val="24"/>
          <w:szCs w:val="24"/>
        </w:rPr>
        <w:t>measures</w:t>
      </w:r>
      <w:r w:rsidRPr="002A687C">
        <w:rPr>
          <w:szCs w:val="24"/>
          <w:rPrChange w:id="270" w:author="Nielson, Dylan (NIH/NIMH) [E]" w:date="2022-10-11T10:43:00Z">
            <w:rPr>
              <w:spacing w:val="-8"/>
              <w:szCs w:val="24"/>
            </w:rPr>
          </w:rPrChange>
        </w:rPr>
        <w:t xml:space="preserve"> </w:t>
      </w:r>
      <w:r w:rsidRPr="002A687C">
        <w:rPr>
          <w:sz w:val="24"/>
          <w:szCs w:val="24"/>
        </w:rPr>
        <w:t>to</w:t>
      </w:r>
      <w:r w:rsidRPr="002A687C">
        <w:rPr>
          <w:szCs w:val="24"/>
          <w:rPrChange w:id="271" w:author="Nielson, Dylan (NIH/NIMH) [E]" w:date="2022-10-11T10:43:00Z">
            <w:rPr>
              <w:spacing w:val="-8"/>
              <w:szCs w:val="24"/>
            </w:rPr>
          </w:rPrChange>
        </w:rPr>
        <w:t xml:space="preserve"> </w:t>
      </w:r>
      <w:r w:rsidRPr="002A687C">
        <w:rPr>
          <w:sz w:val="24"/>
          <w:szCs w:val="24"/>
        </w:rPr>
        <w:t>the</w:t>
      </w:r>
      <w:r w:rsidRPr="002A687C">
        <w:rPr>
          <w:szCs w:val="24"/>
          <w:rPrChange w:id="272" w:author="Nielson, Dylan (NIH/NIMH) [E]" w:date="2022-10-11T10:43:00Z">
            <w:rPr>
              <w:spacing w:val="-8"/>
              <w:szCs w:val="24"/>
            </w:rPr>
          </w:rPrChange>
        </w:rPr>
        <w:t xml:space="preserve"> </w:t>
      </w:r>
      <w:r w:rsidRPr="002A687C">
        <w:rPr>
          <w:sz w:val="24"/>
          <w:szCs w:val="24"/>
        </w:rPr>
        <w:t>clinical</w:t>
      </w:r>
      <w:r w:rsidRPr="002A687C">
        <w:rPr>
          <w:szCs w:val="24"/>
          <w:rPrChange w:id="273" w:author="Nielson, Dylan (NIH/NIMH) [E]" w:date="2022-10-11T10:43:00Z">
            <w:rPr>
              <w:spacing w:val="-7"/>
              <w:szCs w:val="24"/>
            </w:rPr>
          </w:rPrChange>
        </w:rPr>
        <w:t xml:space="preserve"> </w:t>
      </w:r>
      <w:r w:rsidRPr="002A687C">
        <w:rPr>
          <w:sz w:val="24"/>
          <w:szCs w:val="24"/>
        </w:rPr>
        <w:t>questionnaires</w:t>
      </w:r>
      <w:r w:rsidRPr="002A687C">
        <w:rPr>
          <w:szCs w:val="24"/>
          <w:rPrChange w:id="274" w:author="Nielson, Dylan (NIH/NIMH) [E]" w:date="2022-10-11T10:43:00Z">
            <w:rPr>
              <w:spacing w:val="-8"/>
              <w:szCs w:val="24"/>
            </w:rPr>
          </w:rPrChange>
        </w:rPr>
        <w:t xml:space="preserve"> </w:t>
      </w:r>
      <w:r w:rsidRPr="002A687C">
        <w:rPr>
          <w:sz w:val="24"/>
          <w:szCs w:val="24"/>
        </w:rPr>
        <w:t>administered</w:t>
      </w:r>
      <w:r w:rsidRPr="002A687C">
        <w:rPr>
          <w:szCs w:val="24"/>
          <w:rPrChange w:id="275" w:author="Nielson, Dylan (NIH/NIMH) [E]" w:date="2022-10-11T10:43:00Z">
            <w:rPr>
              <w:spacing w:val="-8"/>
              <w:szCs w:val="24"/>
            </w:rPr>
          </w:rPrChange>
        </w:rPr>
        <w:t xml:space="preserve"> </w:t>
      </w:r>
      <w:r w:rsidRPr="002A687C">
        <w:rPr>
          <w:sz w:val="24"/>
          <w:szCs w:val="24"/>
        </w:rPr>
        <w:t>at</w:t>
      </w:r>
      <w:r w:rsidRPr="002A687C">
        <w:rPr>
          <w:szCs w:val="24"/>
          <w:rPrChange w:id="276" w:author="Nielson, Dylan (NIH/NIMH) [E]" w:date="2022-10-11T10:43:00Z">
            <w:rPr>
              <w:spacing w:val="-8"/>
              <w:szCs w:val="24"/>
            </w:rPr>
          </w:rPrChange>
        </w:rPr>
        <w:t xml:space="preserve"> </w:t>
      </w:r>
      <w:r w:rsidRPr="002A687C">
        <w:rPr>
          <w:sz w:val="24"/>
          <w:szCs w:val="24"/>
        </w:rPr>
        <w:t>baseline</w:t>
      </w:r>
      <w:r w:rsidRPr="002A687C">
        <w:rPr>
          <w:szCs w:val="24"/>
          <w:rPrChange w:id="277" w:author="Nielson, Dylan (NIH/NIMH) [E]" w:date="2022-10-11T10:43:00Z">
            <w:rPr>
              <w:spacing w:val="-8"/>
              <w:szCs w:val="24"/>
            </w:rPr>
          </w:rPrChange>
        </w:rPr>
        <w:t xml:space="preserve"> </w:t>
      </w:r>
      <w:r w:rsidRPr="002A687C">
        <w:rPr>
          <w:sz w:val="24"/>
          <w:szCs w:val="24"/>
        </w:rPr>
        <w:t>and</w:t>
      </w:r>
      <w:r w:rsidRPr="002A687C">
        <w:rPr>
          <w:szCs w:val="24"/>
          <w:rPrChange w:id="278" w:author="Nielson, Dylan (NIH/NIMH) [E]" w:date="2022-10-11T10:43:00Z">
            <w:rPr>
              <w:spacing w:val="-7"/>
              <w:szCs w:val="24"/>
            </w:rPr>
          </w:rPrChange>
        </w:rPr>
        <w:t xml:space="preserve"> </w:t>
      </w:r>
      <w:r w:rsidRPr="002A687C">
        <w:rPr>
          <w:sz w:val="24"/>
          <w:szCs w:val="24"/>
        </w:rPr>
        <w:t>after</w:t>
      </w:r>
      <w:r w:rsidRPr="002A687C">
        <w:rPr>
          <w:szCs w:val="24"/>
          <w:rPrChange w:id="279" w:author="Nielson, Dylan (NIH/NIMH) [E]" w:date="2022-10-11T10:43:00Z">
            <w:rPr>
              <w:spacing w:val="-8"/>
              <w:szCs w:val="24"/>
            </w:rPr>
          </w:rPrChange>
        </w:rPr>
        <w:t xml:space="preserve"> </w:t>
      </w:r>
      <w:r w:rsidRPr="002A687C">
        <w:rPr>
          <w:sz w:val="24"/>
          <w:szCs w:val="24"/>
        </w:rPr>
        <w:t>one</w:t>
      </w:r>
      <w:r w:rsidRPr="002A687C">
        <w:rPr>
          <w:szCs w:val="24"/>
          <w:rPrChange w:id="280" w:author="Nielson, Dylan (NIH/NIMH) [E]" w:date="2022-10-11T10:43:00Z">
            <w:rPr>
              <w:spacing w:val="-8"/>
              <w:szCs w:val="24"/>
            </w:rPr>
          </w:rPrChange>
        </w:rPr>
        <w:t xml:space="preserve"> </w:t>
      </w:r>
      <w:r w:rsidRPr="002A687C">
        <w:rPr>
          <w:sz w:val="24"/>
          <w:szCs w:val="24"/>
        </w:rPr>
        <w:t xml:space="preserve">year. </w:t>
      </w:r>
      <w:r w:rsidR="002113C5" w:rsidRPr="002A687C">
        <w:rPr>
          <w:szCs w:val="24"/>
          <w:rPrChange w:id="281" w:author="Nielson, Dylan (NIH/NIMH) [E]" w:date="2022-10-11T10:43:00Z">
            <w:rPr>
              <w:spacing w:val="-10"/>
              <w:szCs w:val="24"/>
            </w:rPr>
          </w:rPrChange>
        </w:rPr>
        <w:t xml:space="preserve">We derived individual-level </w:t>
      </w:r>
      <w:r w:rsidR="00F353B3" w:rsidRPr="002A687C">
        <w:rPr>
          <w:szCs w:val="24"/>
          <w:rPrChange w:id="282" w:author="Nielson, Dylan (NIH/NIMH) [E]" w:date="2022-10-11T10:43:00Z">
            <w:rPr>
              <w:spacing w:val="-10"/>
              <w:szCs w:val="24"/>
            </w:rPr>
          </w:rPrChange>
        </w:rPr>
        <w:t xml:space="preserve">continuous measures of reliability from the original metrics as follows: </w:t>
      </w:r>
      <w:r w:rsidR="003940E0" w:rsidRPr="002A687C">
        <w:rPr>
          <w:szCs w:val="24"/>
          <w:rPrChange w:id="283" w:author="Nielson, Dylan (NIH/NIMH) [E]" w:date="2022-10-11T10:43:00Z">
            <w:rPr>
              <w:i/>
              <w:szCs w:val="24"/>
            </w:rPr>
          </w:rPrChange>
        </w:rPr>
        <w:t>ICC</w:t>
      </w:r>
      <w:r w:rsidR="000177D0" w:rsidRPr="002A687C">
        <w:rPr>
          <w:sz w:val="24"/>
          <w:szCs w:val="24"/>
        </w:rPr>
        <w:t xml:space="preserve"> – </w:t>
      </w:r>
      <w:r w:rsidR="00FF14EB" w:rsidRPr="002A687C">
        <w:rPr>
          <w:sz w:val="24"/>
          <w:szCs w:val="24"/>
        </w:rPr>
        <w:t xml:space="preserve">within subject variance for </w:t>
      </w:r>
      <w:proofErr w:type="gramStart"/>
      <w:r w:rsidR="00FF14EB" w:rsidRPr="002A687C">
        <w:rPr>
          <w:sz w:val="24"/>
          <w:szCs w:val="24"/>
        </w:rPr>
        <w:t>each individual</w:t>
      </w:r>
      <w:proofErr w:type="gramEnd"/>
      <w:r w:rsidR="003940E0" w:rsidRPr="002A687C">
        <w:rPr>
          <w:sz w:val="24"/>
          <w:szCs w:val="24"/>
        </w:rPr>
        <w:t>,</w:t>
      </w:r>
      <w:r w:rsidR="003940E0" w:rsidRPr="002A687C">
        <w:rPr>
          <w:szCs w:val="24"/>
          <w:rPrChange w:id="284" w:author="Nielson, Dylan (NIH/NIMH) [E]" w:date="2022-10-11T10:43:00Z">
            <w:rPr>
              <w:spacing w:val="-12"/>
              <w:szCs w:val="24"/>
            </w:rPr>
          </w:rPrChange>
        </w:rPr>
        <w:t xml:space="preserve"> </w:t>
      </w:r>
      <w:r w:rsidR="003940E0" w:rsidRPr="002A687C">
        <w:rPr>
          <w:szCs w:val="24"/>
          <w:rPrChange w:id="285" w:author="Nielson, Dylan (NIH/NIMH) [E]" w:date="2022-10-11T10:43:00Z">
            <w:rPr>
              <w:i/>
              <w:szCs w:val="24"/>
            </w:rPr>
          </w:rPrChange>
        </w:rPr>
        <w:t>Fingerprinting</w:t>
      </w:r>
      <w:r w:rsidR="000177D0" w:rsidRPr="002A687C">
        <w:rPr>
          <w:sz w:val="24"/>
          <w:szCs w:val="24"/>
        </w:rPr>
        <w:t xml:space="preserve"> – </w:t>
      </w:r>
      <w:r w:rsidR="005873E1" w:rsidRPr="002A687C">
        <w:rPr>
          <w:sz w:val="24"/>
          <w:szCs w:val="24"/>
        </w:rPr>
        <w:t>r</w:t>
      </w:r>
      <w:r w:rsidR="00356FFB" w:rsidRPr="002A687C">
        <w:rPr>
          <w:sz w:val="24"/>
          <w:szCs w:val="24"/>
        </w:rPr>
        <w:t xml:space="preserve">atio of mean correlation with one’s own connectome </w:t>
      </w:r>
      <w:r w:rsidR="00616D12" w:rsidRPr="002A687C">
        <w:rPr>
          <w:sz w:val="24"/>
          <w:szCs w:val="24"/>
        </w:rPr>
        <w:t>to mean correlation with others’ connectomes</w:t>
      </w:r>
      <w:r w:rsidR="003940E0" w:rsidRPr="002A687C">
        <w:rPr>
          <w:sz w:val="24"/>
          <w:szCs w:val="24"/>
        </w:rPr>
        <w:t xml:space="preserve">, and </w:t>
      </w:r>
      <w:r w:rsidR="003940E0" w:rsidRPr="002A687C">
        <w:rPr>
          <w:szCs w:val="24"/>
          <w:rPrChange w:id="286" w:author="Nielson, Dylan (NIH/NIMH) [E]" w:date="2022-10-11T10:43:00Z">
            <w:rPr>
              <w:i/>
              <w:szCs w:val="24"/>
            </w:rPr>
          </w:rPrChange>
        </w:rPr>
        <w:t>Discriminability</w:t>
      </w:r>
      <w:r w:rsidR="000177D0" w:rsidRPr="002A687C">
        <w:rPr>
          <w:sz w:val="24"/>
          <w:szCs w:val="24"/>
        </w:rPr>
        <w:t xml:space="preserve"> – </w:t>
      </w:r>
      <w:r w:rsidR="003940E0" w:rsidRPr="002A687C">
        <w:rPr>
          <w:sz w:val="24"/>
          <w:szCs w:val="24"/>
        </w:rPr>
        <w:t xml:space="preserve">Mean between-edge distance for each </w:t>
      </w:r>
      <w:r w:rsidR="00F87C5B" w:rsidRPr="002A687C">
        <w:rPr>
          <w:sz w:val="24"/>
          <w:szCs w:val="24"/>
        </w:rPr>
        <w:t>individual</w:t>
      </w:r>
      <w:r w:rsidR="003940E0" w:rsidRPr="002A687C">
        <w:rPr>
          <w:sz w:val="24"/>
          <w:szCs w:val="24"/>
        </w:rPr>
        <w:t>.</w:t>
      </w:r>
      <w:ins w:id="287" w:author="Nielson, Dylan (NIH/NIMH) [E]" w:date="2022-10-11T10:43:00Z">
        <w:r w:rsidR="002A687C" w:rsidRPr="002A687C">
          <w:rPr>
            <w:sz w:val="24"/>
            <w:szCs w:val="24"/>
          </w:rPr>
          <w:t xml:space="preserve"> </w:t>
        </w:r>
      </w:ins>
    </w:p>
    <w:p w14:paraId="4666FCD0" w14:textId="7375718B" w:rsidR="002461EE" w:rsidRPr="002A687C" w:rsidRDefault="005664D9">
      <w:pPr>
        <w:pStyle w:val="BodyText"/>
        <w:rPr>
          <w:sz w:val="24"/>
          <w:szCs w:val="24"/>
        </w:rPr>
        <w:pPrChange w:id="288" w:author="Nielson, Dylan (NIH/NIMH) [E]" w:date="2022-10-11T10:43:00Z">
          <w:pPr>
            <w:pStyle w:val="BodyText"/>
            <w:spacing w:line="249" w:lineRule="auto"/>
            <w:ind w:hanging="4"/>
          </w:pPr>
        </w:pPrChange>
      </w:pPr>
      <w:r w:rsidRPr="002A687C">
        <w:rPr>
          <w:sz w:val="24"/>
          <w:szCs w:val="24"/>
        </w:rPr>
        <w:t>We</w:t>
      </w:r>
      <w:r w:rsidRPr="002A687C">
        <w:rPr>
          <w:sz w:val="24"/>
          <w:szCs w:val="24"/>
          <w:rPrChange w:id="289" w:author="Nielson, Dylan (NIH/NIMH) [E]" w:date="2022-10-11T10:43:00Z">
            <w:rPr>
              <w:spacing w:val="-10"/>
              <w:sz w:val="24"/>
              <w:szCs w:val="24"/>
            </w:rPr>
          </w:rPrChange>
        </w:rPr>
        <w:t xml:space="preserve"> </w:t>
      </w:r>
      <w:r w:rsidRPr="002A687C">
        <w:rPr>
          <w:sz w:val="24"/>
          <w:szCs w:val="24"/>
        </w:rPr>
        <w:t>compared</w:t>
      </w:r>
      <w:r w:rsidRPr="002A687C">
        <w:rPr>
          <w:sz w:val="24"/>
          <w:szCs w:val="24"/>
          <w:rPrChange w:id="290" w:author="Nielson, Dylan (NIH/NIMH) [E]" w:date="2022-10-11T10:43:00Z">
            <w:rPr>
              <w:spacing w:val="-10"/>
              <w:sz w:val="24"/>
              <w:szCs w:val="24"/>
            </w:rPr>
          </w:rPrChange>
        </w:rPr>
        <w:t xml:space="preserve"> </w:t>
      </w:r>
      <w:r w:rsidRPr="002A687C">
        <w:rPr>
          <w:sz w:val="24"/>
          <w:szCs w:val="24"/>
        </w:rPr>
        <w:t>the continuous</w:t>
      </w:r>
      <w:r w:rsidRPr="002A687C">
        <w:rPr>
          <w:sz w:val="24"/>
          <w:szCs w:val="24"/>
          <w:rPrChange w:id="291" w:author="Nielson, Dylan (NIH/NIMH) [E]" w:date="2022-10-11T10:43:00Z">
            <w:rPr>
              <w:spacing w:val="-7"/>
              <w:sz w:val="24"/>
              <w:szCs w:val="24"/>
            </w:rPr>
          </w:rPrChange>
        </w:rPr>
        <w:t xml:space="preserve"> </w:t>
      </w:r>
      <w:r w:rsidRPr="002A687C">
        <w:rPr>
          <w:sz w:val="24"/>
          <w:szCs w:val="24"/>
        </w:rPr>
        <w:t>reliability</w:t>
      </w:r>
      <w:r w:rsidRPr="002A687C">
        <w:rPr>
          <w:sz w:val="24"/>
          <w:szCs w:val="24"/>
          <w:rPrChange w:id="292" w:author="Nielson, Dylan (NIH/NIMH) [E]" w:date="2022-10-11T10:43:00Z">
            <w:rPr>
              <w:spacing w:val="-7"/>
              <w:sz w:val="24"/>
              <w:szCs w:val="24"/>
            </w:rPr>
          </w:rPrChange>
        </w:rPr>
        <w:t xml:space="preserve"> </w:t>
      </w:r>
      <w:r w:rsidRPr="002A687C">
        <w:rPr>
          <w:sz w:val="24"/>
          <w:szCs w:val="24"/>
        </w:rPr>
        <w:t>measures</w:t>
      </w:r>
      <w:r w:rsidRPr="002A687C">
        <w:rPr>
          <w:sz w:val="24"/>
          <w:szCs w:val="24"/>
          <w:rPrChange w:id="293" w:author="Nielson, Dylan (NIH/NIMH) [E]" w:date="2022-10-11T10:43:00Z">
            <w:rPr>
              <w:spacing w:val="-7"/>
              <w:sz w:val="24"/>
              <w:szCs w:val="24"/>
            </w:rPr>
          </w:rPrChange>
        </w:rPr>
        <w:t xml:space="preserve"> </w:t>
      </w:r>
      <w:r w:rsidRPr="002A687C">
        <w:rPr>
          <w:sz w:val="24"/>
          <w:szCs w:val="24"/>
        </w:rPr>
        <w:t>derived</w:t>
      </w:r>
      <w:r w:rsidRPr="002A687C">
        <w:rPr>
          <w:sz w:val="24"/>
          <w:szCs w:val="24"/>
          <w:rPrChange w:id="294" w:author="Nielson, Dylan (NIH/NIMH) [E]" w:date="2022-10-11T10:43:00Z">
            <w:rPr>
              <w:spacing w:val="-7"/>
              <w:sz w:val="24"/>
              <w:szCs w:val="24"/>
            </w:rPr>
          </w:rPrChange>
        </w:rPr>
        <w:t xml:space="preserve"> </w:t>
      </w:r>
      <w:r w:rsidRPr="002A687C">
        <w:rPr>
          <w:sz w:val="24"/>
          <w:szCs w:val="24"/>
        </w:rPr>
        <w:t>from</w:t>
      </w:r>
      <w:r w:rsidRPr="002A687C">
        <w:rPr>
          <w:sz w:val="24"/>
          <w:szCs w:val="24"/>
          <w:rPrChange w:id="295" w:author="Nielson, Dylan (NIH/NIMH) [E]" w:date="2022-10-11T10:43:00Z">
            <w:rPr>
              <w:spacing w:val="-7"/>
              <w:sz w:val="24"/>
              <w:szCs w:val="24"/>
            </w:rPr>
          </w:rPrChange>
        </w:rPr>
        <w:t xml:space="preserve"> </w:t>
      </w:r>
      <w:r w:rsidRPr="002A687C">
        <w:rPr>
          <w:sz w:val="24"/>
          <w:szCs w:val="24"/>
        </w:rPr>
        <w:t>each</w:t>
      </w:r>
      <w:r w:rsidRPr="002A687C">
        <w:rPr>
          <w:sz w:val="24"/>
          <w:szCs w:val="24"/>
          <w:rPrChange w:id="296" w:author="Nielson, Dylan (NIH/NIMH) [E]" w:date="2022-10-11T10:43:00Z">
            <w:rPr>
              <w:spacing w:val="-7"/>
              <w:sz w:val="24"/>
              <w:szCs w:val="24"/>
            </w:rPr>
          </w:rPrChange>
        </w:rPr>
        <w:t xml:space="preserve"> </w:t>
      </w:r>
      <w:r w:rsidRPr="002A687C">
        <w:rPr>
          <w:sz w:val="24"/>
          <w:szCs w:val="24"/>
        </w:rPr>
        <w:t>metric</w:t>
      </w:r>
      <w:r w:rsidRPr="002A687C">
        <w:rPr>
          <w:sz w:val="24"/>
          <w:szCs w:val="24"/>
          <w:rPrChange w:id="297" w:author="Nielson, Dylan (NIH/NIMH) [E]" w:date="2022-10-11T10:43:00Z">
            <w:rPr>
              <w:spacing w:val="-7"/>
              <w:sz w:val="24"/>
              <w:szCs w:val="24"/>
            </w:rPr>
          </w:rPrChange>
        </w:rPr>
        <w:t xml:space="preserve"> </w:t>
      </w:r>
      <w:r w:rsidRPr="002A687C">
        <w:rPr>
          <w:sz w:val="24"/>
          <w:szCs w:val="24"/>
        </w:rPr>
        <w:t>to</w:t>
      </w:r>
      <w:r w:rsidRPr="002A687C">
        <w:rPr>
          <w:sz w:val="24"/>
          <w:szCs w:val="24"/>
          <w:rPrChange w:id="298" w:author="Nielson, Dylan (NIH/NIMH) [E]" w:date="2022-10-11T10:43:00Z">
            <w:rPr>
              <w:spacing w:val="-7"/>
              <w:sz w:val="24"/>
              <w:szCs w:val="24"/>
            </w:rPr>
          </w:rPrChange>
        </w:rPr>
        <w:t xml:space="preserve"> </w:t>
      </w:r>
      <w:r w:rsidRPr="002A687C">
        <w:rPr>
          <w:sz w:val="24"/>
          <w:szCs w:val="24"/>
        </w:rPr>
        <w:t>both</w:t>
      </w:r>
      <w:r w:rsidRPr="002A687C">
        <w:rPr>
          <w:sz w:val="24"/>
          <w:szCs w:val="24"/>
          <w:rPrChange w:id="299" w:author="Nielson, Dylan (NIH/NIMH) [E]" w:date="2022-10-11T10:43:00Z">
            <w:rPr>
              <w:spacing w:val="-7"/>
              <w:sz w:val="24"/>
              <w:szCs w:val="24"/>
            </w:rPr>
          </w:rPrChange>
        </w:rPr>
        <w:t xml:space="preserve"> </w:t>
      </w:r>
      <w:r w:rsidRPr="002A687C">
        <w:rPr>
          <w:sz w:val="24"/>
          <w:szCs w:val="24"/>
        </w:rPr>
        <w:t>the</w:t>
      </w:r>
      <w:r w:rsidRPr="002A687C">
        <w:rPr>
          <w:sz w:val="24"/>
          <w:szCs w:val="24"/>
          <w:rPrChange w:id="300" w:author="Nielson, Dylan (NIH/NIMH) [E]" w:date="2022-10-11T10:43:00Z">
            <w:rPr>
              <w:spacing w:val="-7"/>
              <w:sz w:val="24"/>
              <w:szCs w:val="24"/>
            </w:rPr>
          </w:rPrChange>
        </w:rPr>
        <w:t xml:space="preserve"> </w:t>
      </w:r>
      <w:r w:rsidRPr="002A687C">
        <w:rPr>
          <w:sz w:val="24"/>
          <w:szCs w:val="24"/>
        </w:rPr>
        <w:t>mean</w:t>
      </w:r>
      <w:r w:rsidRPr="002A687C">
        <w:rPr>
          <w:sz w:val="24"/>
          <w:szCs w:val="24"/>
          <w:rPrChange w:id="301" w:author="Nielson, Dylan (NIH/NIMH) [E]" w:date="2022-10-11T10:43:00Z">
            <w:rPr>
              <w:spacing w:val="-7"/>
              <w:sz w:val="24"/>
              <w:szCs w:val="24"/>
            </w:rPr>
          </w:rPrChange>
        </w:rPr>
        <w:t xml:space="preserve"> </w:t>
      </w:r>
      <w:r w:rsidRPr="002A687C">
        <w:rPr>
          <w:sz w:val="24"/>
          <w:szCs w:val="24"/>
        </w:rPr>
        <w:t>value</w:t>
      </w:r>
      <w:r w:rsidRPr="002A687C">
        <w:rPr>
          <w:sz w:val="24"/>
          <w:szCs w:val="24"/>
          <w:rPrChange w:id="302" w:author="Nielson, Dylan (NIH/NIMH) [E]" w:date="2022-10-11T10:43:00Z">
            <w:rPr>
              <w:spacing w:val="-7"/>
              <w:sz w:val="24"/>
              <w:szCs w:val="24"/>
            </w:rPr>
          </w:rPrChange>
        </w:rPr>
        <w:t xml:space="preserve"> </w:t>
      </w:r>
      <w:r w:rsidRPr="002A687C">
        <w:rPr>
          <w:sz w:val="24"/>
          <w:szCs w:val="24"/>
        </w:rPr>
        <w:t>between</w:t>
      </w:r>
      <w:r w:rsidRPr="002A687C">
        <w:rPr>
          <w:sz w:val="24"/>
          <w:szCs w:val="24"/>
          <w:rPrChange w:id="303" w:author="Nielson, Dylan (NIH/NIMH) [E]" w:date="2022-10-11T10:43:00Z">
            <w:rPr>
              <w:spacing w:val="-7"/>
              <w:sz w:val="24"/>
              <w:szCs w:val="24"/>
            </w:rPr>
          </w:rPrChange>
        </w:rPr>
        <w:t xml:space="preserve"> </w:t>
      </w:r>
      <w:r w:rsidRPr="002A687C">
        <w:rPr>
          <w:sz w:val="24"/>
          <w:szCs w:val="24"/>
        </w:rPr>
        <w:t>the</w:t>
      </w:r>
      <w:r w:rsidRPr="002A687C">
        <w:rPr>
          <w:sz w:val="24"/>
          <w:szCs w:val="24"/>
          <w:rPrChange w:id="304" w:author="Nielson, Dylan (NIH/NIMH) [E]" w:date="2022-10-11T10:43:00Z">
            <w:rPr>
              <w:spacing w:val="-7"/>
              <w:sz w:val="24"/>
              <w:szCs w:val="24"/>
            </w:rPr>
          </w:rPrChange>
        </w:rPr>
        <w:t xml:space="preserve"> </w:t>
      </w:r>
      <w:r w:rsidRPr="002A687C">
        <w:rPr>
          <w:sz w:val="24"/>
          <w:szCs w:val="24"/>
        </w:rPr>
        <w:t>two</w:t>
      </w:r>
      <w:r w:rsidRPr="002A687C">
        <w:rPr>
          <w:sz w:val="24"/>
          <w:szCs w:val="24"/>
          <w:rPrChange w:id="305" w:author="Nielson, Dylan (NIH/NIMH) [E]" w:date="2022-10-11T10:43:00Z">
            <w:rPr>
              <w:spacing w:val="-7"/>
              <w:sz w:val="24"/>
              <w:szCs w:val="24"/>
            </w:rPr>
          </w:rPrChange>
        </w:rPr>
        <w:t xml:space="preserve"> </w:t>
      </w:r>
      <w:r w:rsidRPr="002A687C">
        <w:rPr>
          <w:sz w:val="24"/>
          <w:szCs w:val="24"/>
        </w:rPr>
        <w:t>visits</w:t>
      </w:r>
      <w:r w:rsidRPr="002A687C">
        <w:rPr>
          <w:sz w:val="24"/>
          <w:szCs w:val="24"/>
          <w:rPrChange w:id="306" w:author="Nielson, Dylan (NIH/NIMH) [E]" w:date="2022-10-11T10:43:00Z">
            <w:rPr>
              <w:spacing w:val="-7"/>
              <w:sz w:val="24"/>
              <w:szCs w:val="24"/>
            </w:rPr>
          </w:rPrChange>
        </w:rPr>
        <w:t xml:space="preserve"> </w:t>
      </w:r>
      <w:r w:rsidRPr="002A687C">
        <w:rPr>
          <w:sz w:val="24"/>
          <w:szCs w:val="24"/>
        </w:rPr>
        <w:t>and</w:t>
      </w:r>
      <w:r w:rsidRPr="002A687C">
        <w:rPr>
          <w:sz w:val="24"/>
          <w:szCs w:val="24"/>
          <w:rPrChange w:id="307" w:author="Nielson, Dylan (NIH/NIMH) [E]" w:date="2022-10-11T10:43:00Z">
            <w:rPr>
              <w:spacing w:val="-7"/>
              <w:sz w:val="24"/>
              <w:szCs w:val="24"/>
            </w:rPr>
          </w:rPrChange>
        </w:rPr>
        <w:t xml:space="preserve"> </w:t>
      </w:r>
      <w:r w:rsidRPr="002A687C">
        <w:rPr>
          <w:sz w:val="24"/>
          <w:szCs w:val="24"/>
        </w:rPr>
        <w:t>the</w:t>
      </w:r>
      <w:r w:rsidRPr="002A687C">
        <w:rPr>
          <w:sz w:val="24"/>
          <w:szCs w:val="24"/>
          <w:rPrChange w:id="308" w:author="Nielson, Dylan (NIH/NIMH) [E]" w:date="2022-10-11T10:43:00Z">
            <w:rPr>
              <w:spacing w:val="-7"/>
              <w:sz w:val="24"/>
              <w:szCs w:val="24"/>
            </w:rPr>
          </w:rPrChange>
        </w:rPr>
        <w:t xml:space="preserve"> </w:t>
      </w:r>
      <w:r w:rsidRPr="002A687C">
        <w:rPr>
          <w:sz w:val="24"/>
          <w:szCs w:val="24"/>
        </w:rPr>
        <w:t>change in</w:t>
      </w:r>
      <w:r w:rsidRPr="002A687C">
        <w:rPr>
          <w:sz w:val="24"/>
          <w:szCs w:val="24"/>
          <w:rPrChange w:id="309" w:author="Nielson, Dylan (NIH/NIMH) [E]" w:date="2022-10-11T10:43:00Z">
            <w:rPr>
              <w:spacing w:val="-6"/>
              <w:sz w:val="24"/>
              <w:szCs w:val="24"/>
            </w:rPr>
          </w:rPrChange>
        </w:rPr>
        <w:t xml:space="preserve"> </w:t>
      </w:r>
      <w:r w:rsidRPr="002A687C">
        <w:rPr>
          <w:sz w:val="24"/>
          <w:szCs w:val="24"/>
        </w:rPr>
        <w:t>value</w:t>
      </w:r>
      <w:r w:rsidRPr="002A687C">
        <w:rPr>
          <w:sz w:val="24"/>
          <w:szCs w:val="24"/>
          <w:rPrChange w:id="310" w:author="Nielson, Dylan (NIH/NIMH) [E]" w:date="2022-10-11T10:43:00Z">
            <w:rPr>
              <w:spacing w:val="-6"/>
              <w:sz w:val="24"/>
              <w:szCs w:val="24"/>
            </w:rPr>
          </w:rPrChange>
        </w:rPr>
        <w:t xml:space="preserve"> </w:t>
      </w:r>
      <w:r w:rsidRPr="002A687C">
        <w:rPr>
          <w:sz w:val="24"/>
          <w:szCs w:val="24"/>
        </w:rPr>
        <w:t>across</w:t>
      </w:r>
      <w:r w:rsidRPr="002A687C">
        <w:rPr>
          <w:sz w:val="24"/>
          <w:szCs w:val="24"/>
          <w:rPrChange w:id="311" w:author="Nielson, Dylan (NIH/NIMH) [E]" w:date="2022-10-11T10:43:00Z">
            <w:rPr>
              <w:spacing w:val="-6"/>
              <w:sz w:val="24"/>
              <w:szCs w:val="24"/>
            </w:rPr>
          </w:rPrChange>
        </w:rPr>
        <w:t xml:space="preserve"> </w:t>
      </w:r>
      <w:r w:rsidRPr="002A687C">
        <w:rPr>
          <w:sz w:val="24"/>
          <w:szCs w:val="24"/>
        </w:rPr>
        <w:t>visits. Similarly,</w:t>
      </w:r>
      <w:r w:rsidRPr="002A687C">
        <w:rPr>
          <w:sz w:val="24"/>
          <w:szCs w:val="24"/>
          <w:rPrChange w:id="312" w:author="Nielson, Dylan (NIH/NIMH) [E]" w:date="2022-10-11T10:43:00Z">
            <w:rPr>
              <w:spacing w:val="-6"/>
              <w:sz w:val="24"/>
              <w:szCs w:val="24"/>
            </w:rPr>
          </w:rPrChange>
        </w:rPr>
        <w:t xml:space="preserve"> </w:t>
      </w:r>
      <w:r w:rsidRPr="002A687C">
        <w:rPr>
          <w:sz w:val="24"/>
          <w:szCs w:val="24"/>
        </w:rPr>
        <w:t>medication</w:t>
      </w:r>
      <w:r w:rsidRPr="002A687C">
        <w:rPr>
          <w:sz w:val="24"/>
          <w:szCs w:val="24"/>
          <w:rPrChange w:id="313" w:author="Nielson, Dylan (NIH/NIMH) [E]" w:date="2022-10-11T10:43:00Z">
            <w:rPr>
              <w:spacing w:val="-6"/>
              <w:sz w:val="24"/>
              <w:szCs w:val="24"/>
            </w:rPr>
          </w:rPrChange>
        </w:rPr>
        <w:t xml:space="preserve"> </w:t>
      </w:r>
      <w:r w:rsidRPr="002A687C">
        <w:rPr>
          <w:sz w:val="24"/>
          <w:szCs w:val="24"/>
        </w:rPr>
        <w:t>status</w:t>
      </w:r>
      <w:r w:rsidRPr="002A687C">
        <w:rPr>
          <w:sz w:val="24"/>
          <w:szCs w:val="24"/>
          <w:rPrChange w:id="314" w:author="Nielson, Dylan (NIH/NIMH) [E]" w:date="2022-10-11T10:43:00Z">
            <w:rPr>
              <w:spacing w:val="-6"/>
              <w:sz w:val="24"/>
              <w:szCs w:val="24"/>
            </w:rPr>
          </w:rPrChange>
        </w:rPr>
        <w:t xml:space="preserve"> </w:t>
      </w:r>
      <w:r w:rsidRPr="002A687C">
        <w:rPr>
          <w:sz w:val="24"/>
          <w:szCs w:val="24"/>
        </w:rPr>
        <w:t>was</w:t>
      </w:r>
      <w:r w:rsidRPr="002A687C">
        <w:rPr>
          <w:sz w:val="24"/>
          <w:szCs w:val="24"/>
          <w:rPrChange w:id="315" w:author="Nielson, Dylan (NIH/NIMH) [E]" w:date="2022-10-11T10:43:00Z">
            <w:rPr>
              <w:spacing w:val="-6"/>
              <w:sz w:val="24"/>
              <w:szCs w:val="24"/>
            </w:rPr>
          </w:rPrChange>
        </w:rPr>
        <w:t xml:space="preserve"> </w:t>
      </w:r>
      <w:r w:rsidRPr="002A687C">
        <w:rPr>
          <w:sz w:val="24"/>
          <w:szCs w:val="24"/>
        </w:rPr>
        <w:t>categorized</w:t>
      </w:r>
      <w:r w:rsidRPr="002A687C">
        <w:rPr>
          <w:sz w:val="24"/>
          <w:szCs w:val="24"/>
          <w:rPrChange w:id="316" w:author="Nielson, Dylan (NIH/NIMH) [E]" w:date="2022-10-11T10:43:00Z">
            <w:rPr>
              <w:spacing w:val="-6"/>
              <w:sz w:val="24"/>
              <w:szCs w:val="24"/>
            </w:rPr>
          </w:rPrChange>
        </w:rPr>
        <w:t xml:space="preserve"> </w:t>
      </w:r>
      <w:r w:rsidRPr="002A687C">
        <w:rPr>
          <w:sz w:val="24"/>
          <w:szCs w:val="24"/>
        </w:rPr>
        <w:t>as</w:t>
      </w:r>
      <w:r w:rsidRPr="002A687C">
        <w:rPr>
          <w:sz w:val="24"/>
          <w:szCs w:val="24"/>
          <w:rPrChange w:id="317" w:author="Nielson, Dylan (NIH/NIMH) [E]" w:date="2022-10-11T10:43:00Z">
            <w:rPr>
              <w:spacing w:val="-6"/>
              <w:sz w:val="24"/>
              <w:szCs w:val="24"/>
            </w:rPr>
          </w:rPrChange>
        </w:rPr>
        <w:t xml:space="preserve"> </w:t>
      </w:r>
      <w:r w:rsidRPr="002A687C">
        <w:rPr>
          <w:sz w:val="24"/>
          <w:szCs w:val="24"/>
        </w:rPr>
        <w:t>a</w:t>
      </w:r>
      <w:r w:rsidRPr="002A687C">
        <w:rPr>
          <w:sz w:val="24"/>
          <w:szCs w:val="24"/>
          <w:rPrChange w:id="318" w:author="Nielson, Dylan (NIH/NIMH) [E]" w:date="2022-10-11T10:43:00Z">
            <w:rPr>
              <w:spacing w:val="-6"/>
              <w:sz w:val="24"/>
              <w:szCs w:val="24"/>
            </w:rPr>
          </w:rPrChange>
        </w:rPr>
        <w:t xml:space="preserve"> </w:t>
      </w:r>
      <w:r w:rsidRPr="002A687C">
        <w:rPr>
          <w:sz w:val="24"/>
          <w:szCs w:val="24"/>
        </w:rPr>
        <w:t>binary</w:t>
      </w:r>
      <w:r w:rsidRPr="002A687C">
        <w:rPr>
          <w:sz w:val="24"/>
          <w:szCs w:val="24"/>
          <w:rPrChange w:id="319" w:author="Nielson, Dylan (NIH/NIMH) [E]" w:date="2022-10-11T10:43:00Z">
            <w:rPr>
              <w:spacing w:val="-6"/>
              <w:sz w:val="24"/>
              <w:szCs w:val="24"/>
            </w:rPr>
          </w:rPrChange>
        </w:rPr>
        <w:t xml:space="preserve"> </w:t>
      </w:r>
      <w:r w:rsidRPr="002A687C">
        <w:rPr>
          <w:sz w:val="24"/>
          <w:szCs w:val="24"/>
        </w:rPr>
        <w:t>value</w:t>
      </w:r>
      <w:r w:rsidRPr="002A687C">
        <w:rPr>
          <w:sz w:val="24"/>
          <w:szCs w:val="24"/>
          <w:rPrChange w:id="320" w:author="Nielson, Dylan (NIH/NIMH) [E]" w:date="2022-10-11T10:43:00Z">
            <w:rPr>
              <w:spacing w:val="-6"/>
              <w:sz w:val="24"/>
              <w:szCs w:val="24"/>
            </w:rPr>
          </w:rPrChange>
        </w:rPr>
        <w:t xml:space="preserve"> </w:t>
      </w:r>
      <w:r w:rsidRPr="002A687C">
        <w:rPr>
          <w:sz w:val="24"/>
          <w:szCs w:val="24"/>
        </w:rPr>
        <w:t>(taking/not</w:t>
      </w:r>
      <w:r w:rsidRPr="002A687C">
        <w:rPr>
          <w:sz w:val="24"/>
          <w:szCs w:val="24"/>
          <w:rPrChange w:id="321" w:author="Nielson, Dylan (NIH/NIMH) [E]" w:date="2022-10-11T10:43:00Z">
            <w:rPr>
              <w:spacing w:val="-6"/>
              <w:sz w:val="24"/>
              <w:szCs w:val="24"/>
            </w:rPr>
          </w:rPrChange>
        </w:rPr>
        <w:t xml:space="preserve"> </w:t>
      </w:r>
      <w:r w:rsidRPr="002A687C">
        <w:rPr>
          <w:sz w:val="24"/>
          <w:szCs w:val="24"/>
        </w:rPr>
        <w:t>taking)</w:t>
      </w:r>
      <w:r w:rsidRPr="002A687C">
        <w:rPr>
          <w:sz w:val="24"/>
          <w:szCs w:val="24"/>
          <w:rPrChange w:id="322" w:author="Nielson, Dylan (NIH/NIMH) [E]" w:date="2022-10-11T10:43:00Z">
            <w:rPr>
              <w:spacing w:val="-6"/>
              <w:sz w:val="24"/>
              <w:szCs w:val="24"/>
            </w:rPr>
          </w:rPrChange>
        </w:rPr>
        <w:t xml:space="preserve"> </w:t>
      </w:r>
      <w:r w:rsidRPr="002A687C">
        <w:rPr>
          <w:sz w:val="24"/>
          <w:szCs w:val="24"/>
        </w:rPr>
        <w:t>for</w:t>
      </w:r>
      <w:r w:rsidRPr="002A687C">
        <w:rPr>
          <w:sz w:val="24"/>
          <w:szCs w:val="24"/>
          <w:rPrChange w:id="323" w:author="Nielson, Dylan (NIH/NIMH) [E]" w:date="2022-10-11T10:43:00Z">
            <w:rPr>
              <w:spacing w:val="-6"/>
              <w:sz w:val="24"/>
              <w:szCs w:val="24"/>
            </w:rPr>
          </w:rPrChange>
        </w:rPr>
        <w:t xml:space="preserve"> </w:t>
      </w:r>
      <w:r w:rsidRPr="002A687C">
        <w:rPr>
          <w:sz w:val="24"/>
          <w:szCs w:val="24"/>
        </w:rPr>
        <w:t xml:space="preserve">psychiatric </w:t>
      </w:r>
      <w:r w:rsidRPr="002A687C">
        <w:rPr>
          <w:sz w:val="24"/>
          <w:szCs w:val="24"/>
          <w:rPrChange w:id="324" w:author="Nielson, Dylan (NIH/NIMH) [E]" w:date="2022-10-11T10:43:00Z">
            <w:rPr>
              <w:w w:val="95"/>
              <w:sz w:val="24"/>
              <w:szCs w:val="24"/>
            </w:rPr>
          </w:rPrChange>
        </w:rPr>
        <w:t>medications and nonpsychiatric medications.</w:t>
      </w:r>
      <w:r w:rsidRPr="002A687C">
        <w:rPr>
          <w:sz w:val="24"/>
          <w:szCs w:val="24"/>
          <w:rPrChange w:id="325" w:author="Nielson, Dylan (NIH/NIMH) [E]" w:date="2022-10-11T10:43:00Z">
            <w:rPr>
              <w:spacing w:val="29"/>
              <w:sz w:val="24"/>
              <w:szCs w:val="24"/>
            </w:rPr>
          </w:rPrChange>
        </w:rPr>
        <w:t xml:space="preserve"> </w:t>
      </w:r>
      <w:r w:rsidRPr="002A687C">
        <w:rPr>
          <w:sz w:val="24"/>
          <w:szCs w:val="24"/>
          <w:rPrChange w:id="326" w:author="Nielson, Dylan (NIH/NIMH) [E]" w:date="2022-10-11T10:43:00Z">
            <w:rPr>
              <w:w w:val="95"/>
              <w:sz w:val="24"/>
              <w:szCs w:val="24"/>
            </w:rPr>
          </w:rPrChange>
        </w:rPr>
        <w:t xml:space="preserve">To examine the effect of changing medications on reliability, we compared </w:t>
      </w:r>
      <w:r w:rsidRPr="002A687C">
        <w:rPr>
          <w:sz w:val="24"/>
          <w:szCs w:val="24"/>
        </w:rPr>
        <w:t>the</w:t>
      </w:r>
      <w:r w:rsidRPr="002A687C">
        <w:rPr>
          <w:sz w:val="24"/>
          <w:szCs w:val="24"/>
          <w:rPrChange w:id="327" w:author="Nielson, Dylan (NIH/NIMH) [E]" w:date="2022-10-11T10:43:00Z">
            <w:rPr>
              <w:spacing w:val="-4"/>
              <w:sz w:val="24"/>
              <w:szCs w:val="24"/>
            </w:rPr>
          </w:rPrChange>
        </w:rPr>
        <w:t xml:space="preserve"> </w:t>
      </w:r>
      <w:r w:rsidRPr="002A687C">
        <w:rPr>
          <w:sz w:val="24"/>
          <w:szCs w:val="24"/>
        </w:rPr>
        <w:t>change</w:t>
      </w:r>
      <w:r w:rsidRPr="002A687C">
        <w:rPr>
          <w:sz w:val="24"/>
          <w:szCs w:val="24"/>
          <w:rPrChange w:id="328" w:author="Nielson, Dylan (NIH/NIMH) [E]" w:date="2022-10-11T10:43:00Z">
            <w:rPr>
              <w:spacing w:val="-4"/>
              <w:sz w:val="24"/>
              <w:szCs w:val="24"/>
            </w:rPr>
          </w:rPrChange>
        </w:rPr>
        <w:t xml:space="preserve"> </w:t>
      </w:r>
      <w:r w:rsidRPr="002A687C">
        <w:rPr>
          <w:sz w:val="24"/>
          <w:szCs w:val="24"/>
        </w:rPr>
        <w:t>in</w:t>
      </w:r>
      <w:r w:rsidRPr="002A687C">
        <w:rPr>
          <w:sz w:val="24"/>
          <w:szCs w:val="24"/>
          <w:rPrChange w:id="329" w:author="Nielson, Dylan (NIH/NIMH) [E]" w:date="2022-10-11T10:43:00Z">
            <w:rPr>
              <w:spacing w:val="-4"/>
              <w:sz w:val="24"/>
              <w:szCs w:val="24"/>
            </w:rPr>
          </w:rPrChange>
        </w:rPr>
        <w:t xml:space="preserve"> </w:t>
      </w:r>
      <w:r w:rsidRPr="002A687C">
        <w:rPr>
          <w:sz w:val="24"/>
          <w:szCs w:val="24"/>
        </w:rPr>
        <w:t>medication</w:t>
      </w:r>
      <w:r w:rsidRPr="002A687C">
        <w:rPr>
          <w:sz w:val="24"/>
          <w:szCs w:val="24"/>
          <w:rPrChange w:id="330" w:author="Nielson, Dylan (NIH/NIMH) [E]" w:date="2022-10-11T10:43:00Z">
            <w:rPr>
              <w:spacing w:val="-4"/>
              <w:sz w:val="24"/>
              <w:szCs w:val="24"/>
            </w:rPr>
          </w:rPrChange>
        </w:rPr>
        <w:t xml:space="preserve"> </w:t>
      </w:r>
      <w:r w:rsidRPr="002A687C">
        <w:rPr>
          <w:sz w:val="24"/>
          <w:szCs w:val="24"/>
        </w:rPr>
        <w:t>status</w:t>
      </w:r>
      <w:r w:rsidRPr="002A687C">
        <w:rPr>
          <w:sz w:val="24"/>
          <w:szCs w:val="24"/>
          <w:rPrChange w:id="331" w:author="Nielson, Dylan (NIH/NIMH) [E]" w:date="2022-10-11T10:43:00Z">
            <w:rPr>
              <w:spacing w:val="-4"/>
              <w:sz w:val="24"/>
              <w:szCs w:val="24"/>
            </w:rPr>
          </w:rPrChange>
        </w:rPr>
        <w:t xml:space="preserve"> </w:t>
      </w:r>
      <w:r w:rsidRPr="002A687C">
        <w:rPr>
          <w:sz w:val="24"/>
          <w:szCs w:val="24"/>
        </w:rPr>
        <w:t>to</w:t>
      </w:r>
      <w:r w:rsidRPr="002A687C">
        <w:rPr>
          <w:sz w:val="24"/>
          <w:szCs w:val="24"/>
          <w:rPrChange w:id="332" w:author="Nielson, Dylan (NIH/NIMH) [E]" w:date="2022-10-11T10:43:00Z">
            <w:rPr>
              <w:spacing w:val="-4"/>
              <w:sz w:val="24"/>
              <w:szCs w:val="24"/>
            </w:rPr>
          </w:rPrChange>
        </w:rPr>
        <w:t xml:space="preserve"> </w:t>
      </w:r>
      <w:r w:rsidRPr="002A687C">
        <w:rPr>
          <w:sz w:val="24"/>
          <w:szCs w:val="24"/>
        </w:rPr>
        <w:t>the</w:t>
      </w:r>
      <w:r w:rsidRPr="002A687C">
        <w:rPr>
          <w:sz w:val="24"/>
          <w:szCs w:val="24"/>
          <w:rPrChange w:id="333" w:author="Nielson, Dylan (NIH/NIMH) [E]" w:date="2022-10-11T10:43:00Z">
            <w:rPr>
              <w:spacing w:val="-4"/>
              <w:sz w:val="24"/>
              <w:szCs w:val="24"/>
            </w:rPr>
          </w:rPrChange>
        </w:rPr>
        <w:t xml:space="preserve"> </w:t>
      </w:r>
      <w:r w:rsidRPr="002A687C">
        <w:rPr>
          <w:sz w:val="24"/>
          <w:szCs w:val="24"/>
        </w:rPr>
        <w:t>continuous</w:t>
      </w:r>
      <w:r w:rsidRPr="002A687C">
        <w:rPr>
          <w:sz w:val="24"/>
          <w:szCs w:val="24"/>
          <w:rPrChange w:id="334" w:author="Nielson, Dylan (NIH/NIMH) [E]" w:date="2022-10-11T10:43:00Z">
            <w:rPr>
              <w:spacing w:val="-4"/>
              <w:sz w:val="24"/>
              <w:szCs w:val="24"/>
            </w:rPr>
          </w:rPrChange>
        </w:rPr>
        <w:t xml:space="preserve"> </w:t>
      </w:r>
      <w:r w:rsidRPr="002A687C">
        <w:rPr>
          <w:sz w:val="24"/>
          <w:szCs w:val="24"/>
        </w:rPr>
        <w:t>measures. As</w:t>
      </w:r>
      <w:r w:rsidRPr="002A687C">
        <w:rPr>
          <w:sz w:val="24"/>
          <w:szCs w:val="24"/>
          <w:rPrChange w:id="335" w:author="Nielson, Dylan (NIH/NIMH) [E]" w:date="2022-10-11T10:43:00Z">
            <w:rPr>
              <w:spacing w:val="-4"/>
              <w:sz w:val="24"/>
              <w:szCs w:val="24"/>
            </w:rPr>
          </w:rPrChange>
        </w:rPr>
        <w:t xml:space="preserve"> </w:t>
      </w:r>
      <w:r w:rsidRPr="002A687C">
        <w:rPr>
          <w:sz w:val="24"/>
          <w:szCs w:val="24"/>
        </w:rPr>
        <w:t>head</w:t>
      </w:r>
      <w:r w:rsidRPr="002A687C">
        <w:rPr>
          <w:sz w:val="24"/>
          <w:szCs w:val="24"/>
          <w:rPrChange w:id="336" w:author="Nielson, Dylan (NIH/NIMH) [E]" w:date="2022-10-11T10:43:00Z">
            <w:rPr>
              <w:spacing w:val="-4"/>
              <w:sz w:val="24"/>
              <w:szCs w:val="24"/>
            </w:rPr>
          </w:rPrChange>
        </w:rPr>
        <w:t xml:space="preserve"> </w:t>
      </w:r>
      <w:r w:rsidRPr="002A687C">
        <w:rPr>
          <w:sz w:val="24"/>
          <w:szCs w:val="24"/>
        </w:rPr>
        <w:t>motion</w:t>
      </w:r>
      <w:r w:rsidRPr="002A687C">
        <w:rPr>
          <w:sz w:val="24"/>
          <w:szCs w:val="24"/>
          <w:rPrChange w:id="337" w:author="Nielson, Dylan (NIH/NIMH) [E]" w:date="2022-10-11T10:43:00Z">
            <w:rPr>
              <w:spacing w:val="-4"/>
              <w:sz w:val="24"/>
              <w:szCs w:val="24"/>
            </w:rPr>
          </w:rPrChange>
        </w:rPr>
        <w:t xml:space="preserve"> </w:t>
      </w:r>
      <w:r w:rsidRPr="002A687C">
        <w:rPr>
          <w:sz w:val="24"/>
          <w:szCs w:val="24"/>
        </w:rPr>
        <w:t>has</w:t>
      </w:r>
      <w:r w:rsidRPr="002A687C">
        <w:rPr>
          <w:sz w:val="24"/>
          <w:szCs w:val="24"/>
          <w:rPrChange w:id="338" w:author="Nielson, Dylan (NIH/NIMH) [E]" w:date="2022-10-11T10:43:00Z">
            <w:rPr>
              <w:spacing w:val="-4"/>
              <w:sz w:val="24"/>
              <w:szCs w:val="24"/>
            </w:rPr>
          </w:rPrChange>
        </w:rPr>
        <w:t xml:space="preserve"> </w:t>
      </w:r>
      <w:r w:rsidRPr="002A687C">
        <w:rPr>
          <w:sz w:val="24"/>
          <w:szCs w:val="24"/>
        </w:rPr>
        <w:t>a</w:t>
      </w:r>
      <w:r w:rsidRPr="002A687C">
        <w:rPr>
          <w:sz w:val="24"/>
          <w:szCs w:val="24"/>
          <w:rPrChange w:id="339" w:author="Nielson, Dylan (NIH/NIMH) [E]" w:date="2022-10-11T10:43:00Z">
            <w:rPr>
              <w:spacing w:val="-4"/>
              <w:sz w:val="24"/>
              <w:szCs w:val="24"/>
            </w:rPr>
          </w:rPrChange>
        </w:rPr>
        <w:t xml:space="preserve"> </w:t>
      </w:r>
      <w:r w:rsidRPr="002A687C">
        <w:rPr>
          <w:sz w:val="24"/>
          <w:szCs w:val="24"/>
        </w:rPr>
        <w:t>significant</w:t>
      </w:r>
      <w:r w:rsidRPr="002A687C">
        <w:rPr>
          <w:sz w:val="24"/>
          <w:szCs w:val="24"/>
          <w:rPrChange w:id="340" w:author="Nielson, Dylan (NIH/NIMH) [E]" w:date="2022-10-11T10:43:00Z">
            <w:rPr>
              <w:spacing w:val="-4"/>
              <w:sz w:val="24"/>
              <w:szCs w:val="24"/>
            </w:rPr>
          </w:rPrChange>
        </w:rPr>
        <w:t xml:space="preserve"> </w:t>
      </w:r>
      <w:r w:rsidRPr="002A687C">
        <w:rPr>
          <w:sz w:val="24"/>
          <w:szCs w:val="24"/>
        </w:rPr>
        <w:t>impact</w:t>
      </w:r>
      <w:r w:rsidRPr="002A687C">
        <w:rPr>
          <w:sz w:val="24"/>
          <w:szCs w:val="24"/>
          <w:rPrChange w:id="341" w:author="Nielson, Dylan (NIH/NIMH) [E]" w:date="2022-10-11T10:43:00Z">
            <w:rPr>
              <w:spacing w:val="-4"/>
              <w:sz w:val="24"/>
              <w:szCs w:val="24"/>
            </w:rPr>
          </w:rPrChange>
        </w:rPr>
        <w:t xml:space="preserve"> </w:t>
      </w:r>
      <w:r w:rsidRPr="002A687C">
        <w:rPr>
          <w:sz w:val="24"/>
          <w:szCs w:val="24"/>
        </w:rPr>
        <w:t>on</w:t>
      </w:r>
      <w:r w:rsidRPr="002A687C">
        <w:rPr>
          <w:sz w:val="24"/>
          <w:szCs w:val="24"/>
          <w:rPrChange w:id="342" w:author="Nielson, Dylan (NIH/NIMH) [E]" w:date="2022-10-11T10:43:00Z">
            <w:rPr>
              <w:spacing w:val="-4"/>
              <w:sz w:val="24"/>
              <w:szCs w:val="24"/>
            </w:rPr>
          </w:rPrChange>
        </w:rPr>
        <w:t xml:space="preserve"> </w:t>
      </w:r>
      <w:r w:rsidRPr="002A687C">
        <w:rPr>
          <w:sz w:val="24"/>
          <w:szCs w:val="24"/>
        </w:rPr>
        <w:t>reliability,</w:t>
      </w:r>
      <w:r w:rsidRPr="002A687C">
        <w:rPr>
          <w:sz w:val="24"/>
          <w:szCs w:val="24"/>
          <w:rPrChange w:id="343" w:author="Nielson, Dylan (NIH/NIMH) [E]" w:date="2022-10-11T10:43:00Z">
            <w:rPr>
              <w:spacing w:val="-4"/>
              <w:sz w:val="24"/>
              <w:szCs w:val="24"/>
            </w:rPr>
          </w:rPrChange>
        </w:rPr>
        <w:t xml:space="preserve"> </w:t>
      </w:r>
      <w:r w:rsidRPr="002A687C">
        <w:rPr>
          <w:sz w:val="24"/>
          <w:szCs w:val="24"/>
        </w:rPr>
        <w:t>we correlated the measures with average motion and average max framewise displacement.</w:t>
      </w:r>
      <w:r w:rsidRPr="002A687C">
        <w:rPr>
          <w:sz w:val="24"/>
          <w:szCs w:val="24"/>
          <w:rPrChange w:id="344" w:author="Nielson, Dylan (NIH/NIMH) [E]" w:date="2022-10-11T10:43:00Z">
            <w:rPr>
              <w:spacing w:val="40"/>
              <w:sz w:val="24"/>
              <w:szCs w:val="24"/>
            </w:rPr>
          </w:rPrChange>
        </w:rPr>
        <w:t xml:space="preserve"> </w:t>
      </w:r>
      <w:r w:rsidRPr="002A687C">
        <w:rPr>
          <w:sz w:val="24"/>
          <w:szCs w:val="24"/>
        </w:rPr>
        <w:t>We also explored possible associations between participant age and different reliability measures.</w:t>
      </w:r>
    </w:p>
    <w:p w14:paraId="429AD6D1" w14:textId="77777777" w:rsidR="008A2BD4" w:rsidRDefault="008A2BD4" w:rsidP="006833D5">
      <w:pPr>
        <w:spacing w:line="249" w:lineRule="auto"/>
        <w:rPr>
          <w:szCs w:val="24"/>
        </w:rPr>
      </w:pPr>
    </w:p>
    <w:p w14:paraId="3C537322" w14:textId="60B36937" w:rsidR="000B5589" w:rsidRPr="00F14324" w:rsidRDefault="00893456" w:rsidP="00F14324">
      <w:pPr>
        <w:pStyle w:val="Heading1"/>
        <w:spacing w:before="0"/>
        <w:ind w:left="0"/>
        <w:rPr>
          <w:rFonts w:ascii="Times New Roman" w:hAnsi="Times New Roman" w:cs="Times New Roman"/>
        </w:rPr>
      </w:pPr>
      <w:bookmarkStart w:id="345" w:name="_Hlk113480396"/>
      <w:r w:rsidRPr="001F45E9">
        <w:rPr>
          <w:rFonts w:ascii="Times New Roman" w:hAnsi="Times New Roman" w:cs="Times New Roman"/>
          <w:spacing w:val="-2"/>
        </w:rPr>
        <w:t>RESULTS</w:t>
      </w:r>
    </w:p>
    <w:p w14:paraId="769F362C" w14:textId="11CEE414"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Univariate</w:t>
      </w:r>
      <w:r w:rsidRPr="001F45E9">
        <w:rPr>
          <w:rFonts w:ascii="Times New Roman" w:hAnsi="Times New Roman" w:cs="Times New Roman"/>
          <w:spacing w:val="5"/>
          <w:sz w:val="24"/>
          <w:szCs w:val="24"/>
        </w:rPr>
        <w:t xml:space="preserve"> </w:t>
      </w:r>
      <w:r w:rsidR="000A03B6">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4EE3536" w14:textId="54185D27" w:rsidR="00893456" w:rsidRDefault="00893456" w:rsidP="000B5589">
      <w:pPr>
        <w:pStyle w:val="BodyText"/>
        <w:spacing w:line="249" w:lineRule="auto"/>
        <w:rPr>
          <w:sz w:val="24"/>
          <w:szCs w:val="24"/>
        </w:rPr>
      </w:pPr>
      <w:r w:rsidRPr="001F45E9">
        <w:rPr>
          <w:sz w:val="24"/>
          <w:szCs w:val="24"/>
        </w:rPr>
        <w:t xml:space="preserve">Edgewise reliability </w:t>
      </w:r>
      <w:bookmarkEnd w:id="345"/>
      <w:r w:rsidRPr="001F45E9">
        <w:rPr>
          <w:sz w:val="24"/>
          <w:szCs w:val="24"/>
        </w:rPr>
        <w:t xml:space="preserve">of functional connectivity was poor for both depressed </w:t>
      </w:r>
      <w:r>
        <w:rPr>
          <w:sz w:val="24"/>
          <w:szCs w:val="24"/>
        </w:rPr>
        <w:t xml:space="preserve">individuals </w:t>
      </w:r>
      <w:r w:rsidRPr="001F45E9">
        <w:rPr>
          <w:sz w:val="24"/>
          <w:szCs w:val="24"/>
        </w:rPr>
        <w:t>and healthy volunteers</w:t>
      </w:r>
      <w:r>
        <w:rPr>
          <w:sz w:val="24"/>
          <w:szCs w:val="24"/>
        </w:rPr>
        <w:t xml:space="preserve"> [Fig. 1]</w:t>
      </w:r>
      <w:r w:rsidRPr="001F45E9">
        <w:rPr>
          <w:sz w:val="24"/>
          <w:szCs w:val="24"/>
        </w:rPr>
        <w:t>.</w:t>
      </w:r>
      <w:r w:rsidRPr="001F45E9">
        <w:rPr>
          <w:spacing w:val="40"/>
          <w:sz w:val="24"/>
          <w:szCs w:val="24"/>
        </w:rPr>
        <w:t xml:space="preserve"> </w:t>
      </w:r>
      <w:r w:rsidRPr="001F45E9">
        <w:rPr>
          <w:sz w:val="24"/>
          <w:szCs w:val="24"/>
        </w:rPr>
        <w:t>However, the depressed</w:t>
      </w:r>
      <w:r w:rsidRPr="001F45E9">
        <w:rPr>
          <w:spacing w:val="-1"/>
          <w:sz w:val="24"/>
          <w:szCs w:val="24"/>
        </w:rPr>
        <w:t xml:space="preserve"> </w:t>
      </w:r>
      <w:r w:rsidRPr="001F45E9">
        <w:rPr>
          <w:sz w:val="24"/>
          <w:szCs w:val="24"/>
        </w:rPr>
        <w:t>participants</w:t>
      </w:r>
      <w:r w:rsidRPr="001F45E9">
        <w:rPr>
          <w:spacing w:val="-1"/>
          <w:sz w:val="24"/>
          <w:szCs w:val="24"/>
        </w:rPr>
        <w:t xml:space="preserve"> </w:t>
      </w:r>
      <w:r w:rsidRPr="001F45E9">
        <w:rPr>
          <w:sz w:val="24"/>
          <w:szCs w:val="24"/>
        </w:rPr>
        <w:t>had</w:t>
      </w:r>
      <w:r w:rsidRPr="001F45E9">
        <w:rPr>
          <w:spacing w:val="-1"/>
          <w:sz w:val="24"/>
          <w:szCs w:val="24"/>
        </w:rPr>
        <w:t xml:space="preserve"> </w:t>
      </w:r>
      <w:r w:rsidRPr="001F45E9">
        <w:rPr>
          <w:sz w:val="24"/>
          <w:szCs w:val="24"/>
        </w:rPr>
        <w:t>higher</w:t>
      </w:r>
      <w:r w:rsidRPr="001F45E9">
        <w:rPr>
          <w:spacing w:val="-1"/>
          <w:sz w:val="24"/>
          <w:szCs w:val="24"/>
        </w:rPr>
        <w:t xml:space="preserve"> </w:t>
      </w:r>
      <w:r w:rsidRPr="001F45E9">
        <w:rPr>
          <w:sz w:val="24"/>
          <w:szCs w:val="24"/>
        </w:rPr>
        <w:t>mean</w:t>
      </w:r>
      <w:r w:rsidRPr="001F45E9">
        <w:rPr>
          <w:spacing w:val="-1"/>
          <w:sz w:val="24"/>
          <w:szCs w:val="24"/>
        </w:rPr>
        <w:t xml:space="preserve"> </w:t>
      </w:r>
      <w:r w:rsidRPr="001F45E9">
        <w:rPr>
          <w:sz w:val="24"/>
          <w:szCs w:val="24"/>
        </w:rPr>
        <w:t>ICC,</w:t>
      </w:r>
      <w:r w:rsidRPr="001F45E9">
        <w:rPr>
          <w:spacing w:val="-1"/>
          <w:sz w:val="24"/>
          <w:szCs w:val="24"/>
        </w:rPr>
        <w:t xml:space="preserve"> </w:t>
      </w:r>
      <w:r w:rsidRPr="001F45E9">
        <w:rPr>
          <w:sz w:val="24"/>
          <w:szCs w:val="24"/>
        </w:rPr>
        <w:t>indicating</w:t>
      </w:r>
      <w:r w:rsidRPr="001F45E9">
        <w:rPr>
          <w:spacing w:val="-1"/>
          <w:sz w:val="24"/>
          <w:szCs w:val="24"/>
        </w:rPr>
        <w:t xml:space="preserve"> </w:t>
      </w:r>
      <w:r w:rsidR="00041730">
        <w:rPr>
          <w:sz w:val="24"/>
          <w:szCs w:val="24"/>
        </w:rPr>
        <w:t xml:space="preserve">greater </w:t>
      </w:r>
      <w:r w:rsidRPr="001F45E9">
        <w:rPr>
          <w:sz w:val="24"/>
          <w:szCs w:val="24"/>
        </w:rPr>
        <w:t>reliability</w:t>
      </w:r>
      <w:r>
        <w:rPr>
          <w:sz w:val="24"/>
          <w:szCs w:val="24"/>
        </w:rPr>
        <w:t xml:space="preserve"> (0.3</w:t>
      </w:r>
      <w:r w:rsidR="00F20B82">
        <w:rPr>
          <w:sz w:val="24"/>
          <w:szCs w:val="24"/>
        </w:rPr>
        <w:t>4</w:t>
      </w:r>
      <w:r>
        <w:rPr>
          <w:sz w:val="24"/>
          <w:szCs w:val="24"/>
        </w:rPr>
        <w:t xml:space="preserve"> &gt; 0.24; Wilcoxon rank-sum: </w:t>
      </w:r>
      <w:r>
        <w:rPr>
          <w:i/>
          <w:iCs/>
          <w:sz w:val="24"/>
          <w:szCs w:val="24"/>
        </w:rPr>
        <w:t>p</w:t>
      </w:r>
      <w:r>
        <w:rPr>
          <w:sz w:val="24"/>
          <w:szCs w:val="24"/>
        </w:rPr>
        <w:t xml:space="preserve"> &lt;</w:t>
      </w:r>
      <w:r w:rsidRPr="001F45E9">
        <w:rPr>
          <w:sz w:val="24"/>
          <w:szCs w:val="24"/>
        </w:rPr>
        <w:t xml:space="preserve"> </w:t>
      </w:r>
      <w:r>
        <w:rPr>
          <w:sz w:val="24"/>
          <w:szCs w:val="24"/>
        </w:rPr>
        <w:t xml:space="preserve">.001). </w:t>
      </w:r>
      <w:r w:rsidR="0097126D">
        <w:rPr>
          <w:sz w:val="24"/>
          <w:szCs w:val="24"/>
        </w:rPr>
        <w:t>1</w:t>
      </w:r>
      <w:ins w:id="346" w:author="Nielson, Dylan (NIH/NIMH) [E]" w:date="2022-10-11T10:44:00Z">
        <w:r w:rsidR="002A687C">
          <w:rPr>
            <w:sz w:val="24"/>
            <w:szCs w:val="24"/>
          </w:rPr>
          <w:t>,</w:t>
        </w:r>
      </w:ins>
      <w:r w:rsidR="0097126D">
        <w:rPr>
          <w:sz w:val="24"/>
          <w:szCs w:val="24"/>
        </w:rPr>
        <w:t xml:space="preserve">000-fold bootstrapped values were </w:t>
      </w:r>
      <w:r w:rsidR="008A5E5A">
        <w:rPr>
          <w:sz w:val="24"/>
          <w:szCs w:val="24"/>
        </w:rPr>
        <w:t xml:space="preserve">nearly identical to </w:t>
      </w:r>
      <w:r w:rsidR="00896A0E">
        <w:rPr>
          <w:sz w:val="24"/>
          <w:szCs w:val="24"/>
        </w:rPr>
        <w:t xml:space="preserve">full-sample estimates. </w:t>
      </w:r>
      <w:r w:rsidR="00223CDA">
        <w:rPr>
          <w:sz w:val="24"/>
          <w:szCs w:val="24"/>
        </w:rPr>
        <w:t xml:space="preserve">Connections </w:t>
      </w:r>
      <w:r w:rsidR="00E65E44">
        <w:rPr>
          <w:sz w:val="24"/>
          <w:szCs w:val="24"/>
        </w:rPr>
        <w:t xml:space="preserve">to the frontoparietal network and visual association areas </w:t>
      </w:r>
      <w:r w:rsidR="00721269">
        <w:rPr>
          <w:sz w:val="24"/>
          <w:szCs w:val="24"/>
        </w:rPr>
        <w:t xml:space="preserve">were the most </w:t>
      </w:r>
      <w:r w:rsidR="0031423F">
        <w:rPr>
          <w:sz w:val="24"/>
          <w:szCs w:val="24"/>
        </w:rPr>
        <w:t xml:space="preserve">reliable in depressed connectomes compared to healthy volunteers. </w:t>
      </w:r>
    </w:p>
    <w:p w14:paraId="628653F4" w14:textId="77777777" w:rsidR="00A7145E" w:rsidRDefault="00A7145E" w:rsidP="000B5589">
      <w:pPr>
        <w:pStyle w:val="BodyText"/>
        <w:spacing w:line="249" w:lineRule="auto"/>
        <w:rPr>
          <w:sz w:val="24"/>
          <w:szCs w:val="24"/>
        </w:rPr>
      </w:pPr>
    </w:p>
    <w:p w14:paraId="517C42F1" w14:textId="350103ED" w:rsidR="00893456" w:rsidRPr="001F45E9" w:rsidRDefault="00A7145E" w:rsidP="000B5589">
      <w:pPr>
        <w:pStyle w:val="BodyText"/>
        <w:spacing w:line="249" w:lineRule="auto"/>
        <w:rPr>
          <w:sz w:val="24"/>
          <w:szCs w:val="24"/>
        </w:rPr>
      </w:pPr>
      <w:r>
        <w:rPr>
          <w:noProof/>
          <w:sz w:val="24"/>
          <w:szCs w:val="24"/>
        </w:rPr>
        <mc:AlternateContent>
          <mc:Choice Requires="wpg">
            <w:drawing>
              <wp:inline distT="0" distB="0" distL="0" distR="0" wp14:anchorId="03006668" wp14:editId="2144F9D8">
                <wp:extent cx="5626677" cy="3658985"/>
                <wp:effectExtent l="19050" t="19050" r="12700" b="0"/>
                <wp:docPr id="6" name="Group 6"/>
                <wp:cNvGraphicFramePr/>
                <a:graphic xmlns:a="http://schemas.openxmlformats.org/drawingml/2006/main">
                  <a:graphicData uri="http://schemas.microsoft.com/office/word/2010/wordprocessingGroup">
                    <wpg:wgp>
                      <wpg:cNvGrpSpPr/>
                      <wpg:grpSpPr>
                        <a:xfrm>
                          <a:off x="0" y="0"/>
                          <a:ext cx="5626677" cy="3658985"/>
                          <a:chOff x="19050" y="0"/>
                          <a:chExt cx="5824220" cy="3730567"/>
                        </a:xfrm>
                      </wpg:grpSpPr>
                      <wps:wsp>
                        <wps:cNvPr id="1" name="Text Box 1"/>
                        <wps:cNvSpPr txBox="1"/>
                        <wps:spPr>
                          <a:xfrm>
                            <a:off x="34924" y="3340677"/>
                            <a:ext cx="5534660" cy="389890"/>
                          </a:xfrm>
                          <a:prstGeom prst="rect">
                            <a:avLst/>
                          </a:prstGeom>
                          <a:solidFill>
                            <a:prstClr val="white"/>
                          </a:solidFill>
                          <a:ln>
                            <a:noFill/>
                          </a:ln>
                        </wps:spPr>
                        <wps:txbx>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 name="Group 5"/>
                        <wpg:cNvGrpSpPr/>
                        <wpg:grpSpPr>
                          <a:xfrm>
                            <a:off x="19050" y="0"/>
                            <a:ext cx="5824220" cy="3324225"/>
                            <a:chOff x="0" y="0"/>
                            <a:chExt cx="5824220" cy="3324225"/>
                          </a:xfrm>
                        </wpg:grpSpPr>
                        <pic:pic xmlns:pic="http://schemas.openxmlformats.org/drawingml/2006/picture">
                          <pic:nvPicPr>
                            <pic:cNvPr id="22" name="Picture 21" descr="A picture containing chart&#10;&#10;Description automatically generated">
                              <a:extLst>
                                <a:ext uri="{FF2B5EF4-FFF2-40B4-BE49-F238E27FC236}">
                                  <a16:creationId xmlns:a16="http://schemas.microsoft.com/office/drawing/2014/main" id="{B13AB603-182E-47A1-A38B-C51A316D58F0}"/>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763" y="0"/>
                              <a:ext cx="2745740" cy="1023620"/>
                            </a:xfrm>
                            <a:prstGeom prst="rect">
                              <a:avLst/>
                            </a:prstGeom>
                            <a:ln>
                              <a:solidFill>
                                <a:srgbClr val="505569"/>
                              </a:solidFill>
                            </a:ln>
                          </pic:spPr>
                        </pic:pic>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B54CD940-A18A-42E5-93BE-EA7E31F494D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071813" y="0"/>
                              <a:ext cx="2745740" cy="1023620"/>
                            </a:xfrm>
                            <a:prstGeom prst="rect">
                              <a:avLst/>
                            </a:prstGeom>
                            <a:ln>
                              <a:solidFill>
                                <a:srgbClr val="00356B"/>
                              </a:solidFill>
                            </a:ln>
                          </pic:spPr>
                        </pic:pic>
                        <pic:pic xmlns:pic="http://schemas.openxmlformats.org/drawingml/2006/picture">
                          <pic:nvPicPr>
                            <pic:cNvPr id="3"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152525"/>
                              <a:ext cx="5824220" cy="2171700"/>
                            </a:xfrm>
                            <a:prstGeom prst="rect">
                              <a:avLst/>
                            </a:prstGeom>
                            <a:ln>
                              <a:solidFill>
                                <a:srgbClr val="505569"/>
                              </a:solidFill>
                            </a:ln>
                          </pic:spPr>
                        </pic:pic>
                      </wpg:grpSp>
                    </wpg:wgp>
                  </a:graphicData>
                </a:graphic>
              </wp:inline>
            </w:drawing>
          </mc:Choice>
          <mc:Fallback>
            <w:pict>
              <v:group w14:anchorId="03006668" id="Group 6" o:spid="_x0000_s1026" style="width:443.05pt;height:288.1pt;mso-position-horizontal-relative:char;mso-position-vertical-relative:line" coordorigin="190" coordsize="58242,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">
                <v:shapetype id="_x0000_t202" coordsize="21600,21600" o:spt="202" path="m,l,21600r21600,l21600,xe">
                  <v:stroke joinstyle="miter"/>
                  <v:path gradientshapeok="t" o:connecttype="rect"/>
                </v:shapetype>
                <v:shape id="Text Box 1" o:spid="_x0000_s1027" type="#_x0000_t202" style="position:absolute;left:349;top:33406;width:553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v:textbox>
                </v:shape>
                <v:group id="Group 5" o:spid="_x0000_s1028" style="position:absolute;left:190;width:58242;height:33242" coordsize="58242,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A picture containing chart&#10;&#10;Description automatically generated" style="position:absolute;left:47;width:2745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" stroked="t" strokecolor="#505569">
                    <v:imagedata r:id="rId15" o:title="A picture containing chart&#10;&#10;Description automatically generated"/>
                    <v:path arrowok="t"/>
                  </v:shape>
                  <v:shape id="Picture 28" o:spid="_x0000_s1030" type="#_x0000_t75" alt="Chart&#10;&#10;Description automatically generated with medium confidence" style="position:absolute;left:30718;width:2745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" stroked="t" strokecolor="#00356b">
                    <v:imagedata r:id="rId16" o:title="Chart&#10;&#10;Description automatically generated with medium confidence"/>
                    <v:path arrowok="t"/>
                  </v:shape>
                  <v:shape id="Picture 23" o:spid="_x0000_s1031" type="#_x0000_t75" alt="Chart&#10;&#10;Description automatically generated with medium confidence" style="position:absolute;top:11525;width:582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" stroked="t" strokecolor="#505569">
                    <v:imagedata r:id="rId17" o:title="Chart&#10;&#10;Description automatically generated with medium confidence"/>
                    <v:path arrowok="t"/>
                  </v:shape>
                </v:group>
                <w10:anchorlock/>
              </v:group>
            </w:pict>
          </mc:Fallback>
        </mc:AlternateContent>
      </w:r>
      <w:r w:rsidR="00893456">
        <w:rPr>
          <w:noProof/>
        </w:rPr>
        <w:drawing>
          <wp:anchor distT="0" distB="0" distL="114300" distR="114300" simplePos="0" relativeHeight="251656192" behindDoc="0" locked="0" layoutInCell="1" allowOverlap="1" wp14:anchorId="28F0A738" wp14:editId="7EE8CC4B">
            <wp:simplePos x="0" y="0"/>
            <wp:positionH relativeFrom="column">
              <wp:posOffset>11506200</wp:posOffset>
            </wp:positionH>
            <wp:positionV relativeFrom="paragraph">
              <wp:posOffset>1711960</wp:posOffset>
            </wp:positionV>
            <wp:extent cx="2746149" cy="1023938"/>
            <wp:effectExtent l="19050" t="19050" r="16510" b="24130"/>
            <wp:wrapNone/>
            <wp:docPr id="24" name="Picture 23" descr="Chart&#10;&#10;Description automatically generated with medium confidence">
              <a:extLst xmlns:a="http://schemas.openxmlformats.org/drawingml/2006/main">
                <a:ext uri="{FF2B5EF4-FFF2-40B4-BE49-F238E27FC236}">
                  <a16:creationId xmlns:a16="http://schemas.microsoft.com/office/drawing/2014/main" id="{CCB983FE-33CD-45C2-9461-13798AB3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6149" cy="1023938"/>
                    </a:xfrm>
                    <a:prstGeom prst="rect">
                      <a:avLst/>
                    </a:prstGeom>
                    <a:ln>
                      <a:solidFill>
                        <a:srgbClr val="505569"/>
                      </a:solidFill>
                    </a:ln>
                  </pic:spPr>
                </pic:pic>
              </a:graphicData>
            </a:graphic>
            <wp14:sizeRelH relativeFrom="margin">
              <wp14:pctWidth>0</wp14:pctWidth>
            </wp14:sizeRelH>
            <wp14:sizeRelV relativeFrom="margin">
              <wp14:pctHeight>0</wp14:pctHeight>
            </wp14:sizeRelV>
          </wp:anchor>
        </w:drawing>
      </w:r>
    </w:p>
    <w:p w14:paraId="33CA4910" w14:textId="0EF78233" w:rsidR="00A7145E" w:rsidRDefault="00A7145E" w:rsidP="000B5589">
      <w:pPr>
        <w:pStyle w:val="Heading2"/>
        <w:ind w:left="0"/>
        <w:rPr>
          <w:rFonts w:ascii="Times New Roman" w:hAnsi="Times New Roman" w:cs="Times New Roman"/>
          <w:spacing w:val="-2"/>
          <w:sz w:val="24"/>
          <w:szCs w:val="24"/>
        </w:rPr>
      </w:pPr>
    </w:p>
    <w:p w14:paraId="34668BAF" w14:textId="55B0647A"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Multivariate</w:t>
      </w:r>
      <w:r w:rsidRPr="001F45E9">
        <w:rPr>
          <w:rFonts w:ascii="Times New Roman" w:hAnsi="Times New Roman" w:cs="Times New Roman"/>
          <w:spacing w:val="7"/>
          <w:sz w:val="24"/>
          <w:szCs w:val="24"/>
        </w:rPr>
        <w:t xml:space="preserve"> </w:t>
      </w:r>
      <w:r w:rsidR="00D70607">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D098C7E" w14:textId="29602B9B" w:rsidR="00893456" w:rsidRPr="002A687C" w:rsidRDefault="000B5589">
      <w:pPr>
        <w:pStyle w:val="BodyText"/>
        <w:rPr>
          <w:sz w:val="24"/>
          <w:szCs w:val="24"/>
        </w:rPr>
        <w:pPrChange w:id="347" w:author="Nielson, Dylan (NIH/NIMH) [E]" w:date="2022-10-11T10:44:00Z">
          <w:pPr>
            <w:pStyle w:val="BodyText"/>
            <w:spacing w:line="249" w:lineRule="auto"/>
          </w:pPr>
        </w:pPrChange>
      </w:pPr>
      <w:r w:rsidRPr="002A687C">
        <w:rPr>
          <w:sz w:val="24"/>
          <w:szCs w:val="24"/>
          <w:rPrChange w:id="348" w:author="Nielson, Dylan (NIH/NIMH) [E]" w:date="2022-10-11T10:44:00Z">
            <w:rPr>
              <w:w w:val="95"/>
              <w:sz w:val="24"/>
              <w:szCs w:val="24"/>
            </w:rPr>
          </w:rPrChange>
        </w:rPr>
        <w:t xml:space="preserve">Multivariate </w:t>
      </w:r>
      <w:r w:rsidR="00AD299E" w:rsidRPr="002A687C">
        <w:rPr>
          <w:sz w:val="24"/>
          <w:szCs w:val="24"/>
          <w:rPrChange w:id="349" w:author="Nielson, Dylan (NIH/NIMH) [E]" w:date="2022-10-11T10:44:00Z">
            <w:rPr>
              <w:w w:val="95"/>
              <w:sz w:val="24"/>
              <w:szCs w:val="24"/>
            </w:rPr>
          </w:rPrChange>
        </w:rPr>
        <w:t>features of functional connectivity in both groups were reliable</w:t>
      </w:r>
      <w:r w:rsidR="00893456" w:rsidRPr="002A687C">
        <w:rPr>
          <w:sz w:val="24"/>
          <w:szCs w:val="24"/>
          <w:rPrChange w:id="350" w:author="Nielson, Dylan (NIH/NIMH) [E]" w:date="2022-10-11T10:44:00Z">
            <w:rPr>
              <w:w w:val="95"/>
              <w:sz w:val="24"/>
              <w:szCs w:val="24"/>
            </w:rPr>
          </w:rPrChange>
        </w:rPr>
        <w:t xml:space="preserve"> [Fig. 2].</w:t>
      </w:r>
      <w:r w:rsidR="00893456" w:rsidRPr="002A687C">
        <w:rPr>
          <w:sz w:val="24"/>
          <w:szCs w:val="24"/>
          <w:rPrChange w:id="351" w:author="Nielson, Dylan (NIH/NIMH) [E]" w:date="2022-10-11T10:44:00Z">
            <w:rPr>
              <w:spacing w:val="33"/>
              <w:sz w:val="24"/>
              <w:szCs w:val="24"/>
            </w:rPr>
          </w:rPrChange>
        </w:rPr>
        <w:t xml:space="preserve"> </w:t>
      </w:r>
      <w:r w:rsidR="00893456" w:rsidRPr="002A687C">
        <w:rPr>
          <w:sz w:val="24"/>
          <w:szCs w:val="24"/>
          <w:rPrChange w:id="352" w:author="Nielson, Dylan (NIH/NIMH) [E]" w:date="2022-10-11T10:44:00Z">
            <w:rPr>
              <w:w w:val="95"/>
              <w:sz w:val="24"/>
              <w:szCs w:val="24"/>
            </w:rPr>
          </w:rPrChange>
        </w:rPr>
        <w:t xml:space="preserve">Fingerprinting values were </w:t>
      </w:r>
      <w:r w:rsidR="00893456" w:rsidRPr="002A687C">
        <w:rPr>
          <w:sz w:val="24"/>
          <w:szCs w:val="24"/>
          <w:rPrChange w:id="353" w:author="Nielson, Dylan (NIH/NIMH) [E]" w:date="2022-10-11T10:44:00Z">
            <w:rPr>
              <w:spacing w:val="-2"/>
              <w:sz w:val="24"/>
              <w:szCs w:val="24"/>
            </w:rPr>
          </w:rPrChange>
        </w:rPr>
        <w:t>greater</w:t>
      </w:r>
      <w:r w:rsidR="00893456" w:rsidRPr="002A687C">
        <w:rPr>
          <w:sz w:val="24"/>
          <w:szCs w:val="24"/>
          <w:rPrChange w:id="354" w:author="Nielson, Dylan (NIH/NIMH) [E]" w:date="2022-10-11T10:44:00Z">
            <w:rPr>
              <w:spacing w:val="-3"/>
              <w:sz w:val="24"/>
              <w:szCs w:val="24"/>
            </w:rPr>
          </w:rPrChange>
        </w:rPr>
        <w:t xml:space="preserve"> </w:t>
      </w:r>
      <w:r w:rsidR="00893456" w:rsidRPr="002A687C">
        <w:rPr>
          <w:sz w:val="24"/>
          <w:szCs w:val="24"/>
          <w:rPrChange w:id="355" w:author="Nielson, Dylan (NIH/NIMH) [E]" w:date="2022-10-11T10:44:00Z">
            <w:rPr>
              <w:spacing w:val="-2"/>
              <w:sz w:val="24"/>
              <w:szCs w:val="24"/>
            </w:rPr>
          </w:rPrChange>
        </w:rPr>
        <w:t>than</w:t>
      </w:r>
      <w:r w:rsidR="00893456" w:rsidRPr="002A687C">
        <w:rPr>
          <w:sz w:val="24"/>
          <w:szCs w:val="24"/>
          <w:rPrChange w:id="356" w:author="Nielson, Dylan (NIH/NIMH) [E]" w:date="2022-10-11T10:44:00Z">
            <w:rPr>
              <w:spacing w:val="-3"/>
              <w:sz w:val="24"/>
              <w:szCs w:val="24"/>
            </w:rPr>
          </w:rPrChange>
        </w:rPr>
        <w:t xml:space="preserve"> </w:t>
      </w:r>
      <w:r w:rsidR="00893456" w:rsidRPr="002A687C">
        <w:rPr>
          <w:sz w:val="24"/>
          <w:szCs w:val="24"/>
          <w:rPrChange w:id="357" w:author="Nielson, Dylan (NIH/NIMH) [E]" w:date="2022-10-11T10:44:00Z">
            <w:rPr>
              <w:spacing w:val="-2"/>
              <w:sz w:val="24"/>
              <w:szCs w:val="24"/>
            </w:rPr>
          </w:rPrChange>
        </w:rPr>
        <w:t>chance</w:t>
      </w:r>
      <w:r w:rsidR="00893456" w:rsidRPr="002A687C">
        <w:rPr>
          <w:sz w:val="24"/>
          <w:szCs w:val="24"/>
          <w:rPrChange w:id="358" w:author="Nielson, Dylan (NIH/NIMH) [E]" w:date="2022-10-11T10:44:00Z">
            <w:rPr>
              <w:spacing w:val="-3"/>
              <w:sz w:val="24"/>
              <w:szCs w:val="24"/>
            </w:rPr>
          </w:rPrChange>
        </w:rPr>
        <w:t xml:space="preserve"> as estimated by a </w:t>
      </w:r>
      <w:r w:rsidR="00893456" w:rsidRPr="002A687C">
        <w:rPr>
          <w:sz w:val="24"/>
          <w:szCs w:val="24"/>
          <w:rPrChange w:id="359" w:author="Nielson, Dylan (NIH/NIMH) [E]" w:date="2022-10-11T10:44:00Z">
            <w:rPr>
              <w:spacing w:val="-2"/>
              <w:sz w:val="24"/>
              <w:szCs w:val="24"/>
            </w:rPr>
          </w:rPrChange>
        </w:rPr>
        <w:t>Poisson</w:t>
      </w:r>
      <w:r w:rsidR="00893456" w:rsidRPr="002A687C">
        <w:rPr>
          <w:sz w:val="24"/>
          <w:szCs w:val="24"/>
          <w:rPrChange w:id="360" w:author="Nielson, Dylan (NIH/NIMH) [E]" w:date="2022-10-11T10:44:00Z">
            <w:rPr>
              <w:spacing w:val="-3"/>
              <w:sz w:val="24"/>
              <w:szCs w:val="24"/>
            </w:rPr>
          </w:rPrChange>
        </w:rPr>
        <w:t xml:space="preserve"> </w:t>
      </w:r>
      <w:r w:rsidR="00893456" w:rsidRPr="002A687C">
        <w:rPr>
          <w:sz w:val="24"/>
          <w:szCs w:val="24"/>
          <w:rPrChange w:id="361" w:author="Nielson, Dylan (NIH/NIMH) [E]" w:date="2022-10-11T10:44:00Z">
            <w:rPr>
              <w:spacing w:val="-2"/>
              <w:sz w:val="24"/>
              <w:szCs w:val="24"/>
            </w:rPr>
          </w:rPrChange>
        </w:rPr>
        <w:t xml:space="preserve">(1) distribution </w:t>
      </w:r>
      <w:r w:rsidR="00F659B5" w:rsidRPr="002A687C">
        <w:rPr>
          <w:sz w:val="24"/>
          <w:szCs w:val="24"/>
        </w:rPr>
        <w:t>(FI</w:t>
      </w:r>
      <w:r w:rsidR="00F659B5" w:rsidRPr="002A687C">
        <w:rPr>
          <w:sz w:val="24"/>
          <w:szCs w:val="24"/>
          <w:rPrChange w:id="362" w:author="Nielson, Dylan (NIH/NIMH) [E]" w:date="2022-10-11T10:44:00Z">
            <w:rPr>
              <w:sz w:val="24"/>
              <w:szCs w:val="24"/>
              <w:vertAlign w:val="subscript"/>
            </w:rPr>
          </w:rPrChange>
        </w:rPr>
        <w:t>HV</w:t>
      </w:r>
      <w:r w:rsidR="00F659B5" w:rsidRPr="002A687C">
        <w:rPr>
          <w:sz w:val="24"/>
          <w:szCs w:val="24"/>
        </w:rPr>
        <w:t xml:space="preserve"> = 0.53; FI</w:t>
      </w:r>
      <w:r w:rsidR="00F659B5" w:rsidRPr="002A687C">
        <w:rPr>
          <w:sz w:val="24"/>
          <w:szCs w:val="24"/>
          <w:rPrChange w:id="363" w:author="Nielson, Dylan (NIH/NIMH) [E]" w:date="2022-10-11T10:44:00Z">
            <w:rPr>
              <w:sz w:val="24"/>
              <w:szCs w:val="24"/>
              <w:vertAlign w:val="subscript"/>
            </w:rPr>
          </w:rPrChange>
        </w:rPr>
        <w:t>MDD</w:t>
      </w:r>
      <w:r w:rsidR="00F659B5" w:rsidRPr="002A687C">
        <w:rPr>
          <w:sz w:val="24"/>
          <w:szCs w:val="24"/>
        </w:rPr>
        <w:t xml:space="preserve"> = 0.45; </w:t>
      </w:r>
      <w:r w:rsidR="00893456" w:rsidRPr="002A687C">
        <w:rPr>
          <w:sz w:val="24"/>
          <w:szCs w:val="24"/>
          <w:rPrChange w:id="364" w:author="Nielson, Dylan (NIH/NIMH) [E]" w:date="2022-10-11T10:44:00Z">
            <w:rPr>
              <w:i/>
              <w:iCs/>
              <w:spacing w:val="-2"/>
              <w:sz w:val="24"/>
              <w:szCs w:val="24"/>
            </w:rPr>
          </w:rPrChange>
        </w:rPr>
        <w:t>p</w:t>
      </w:r>
      <w:r w:rsidR="00893456" w:rsidRPr="002A687C">
        <w:rPr>
          <w:sz w:val="24"/>
          <w:szCs w:val="24"/>
          <w:rPrChange w:id="365" w:author="Nielson, Dylan (NIH/NIMH) [E]" w:date="2022-10-11T10:44:00Z">
            <w:rPr>
              <w:spacing w:val="-2"/>
              <w:sz w:val="24"/>
              <w:szCs w:val="24"/>
            </w:rPr>
          </w:rPrChange>
        </w:rPr>
        <w:t xml:space="preserve"> &lt; .001)</w:t>
      </w:r>
      <w:r w:rsidR="00893456" w:rsidRPr="002A687C">
        <w:rPr>
          <w:sz w:val="24"/>
          <w:szCs w:val="24"/>
          <w:rPrChange w:id="366" w:author="Nielson, Dylan (NIH/NIMH) [E]" w:date="2022-10-11T10:44:00Z">
            <w:rPr>
              <w:spacing w:val="-3"/>
              <w:sz w:val="24"/>
              <w:szCs w:val="24"/>
            </w:rPr>
          </w:rPrChange>
        </w:rPr>
        <w:t xml:space="preserve"> </w:t>
      </w:r>
      <w:r w:rsidR="00893456" w:rsidRPr="002A687C">
        <w:rPr>
          <w:sz w:val="24"/>
          <w:szCs w:val="24"/>
          <w:rPrChange w:id="367" w:author="Nielson, Dylan (NIH/NIMH) [E]" w:date="2022-10-11T10:44:00Z">
            <w:rPr>
              <w:spacing w:val="-3"/>
              <w:sz w:val="24"/>
              <w:szCs w:val="24"/>
            </w:rPr>
          </w:rPrChange>
        </w:rPr>
        <w:fldChar w:fldCharType="begin"/>
      </w:r>
      <w:r w:rsidR="00893456" w:rsidRPr="002A687C">
        <w:rPr>
          <w:sz w:val="24"/>
          <w:szCs w:val="24"/>
          <w:rPrChange w:id="368" w:author="Nielson, Dylan (NIH/NIMH) [E]" w:date="2022-10-11T10:44:00Z">
            <w:rPr>
              <w:spacing w:val="-3"/>
              <w:sz w:val="24"/>
              <w:szCs w:val="24"/>
            </w:rPr>
          </w:rPrChange>
        </w:rPr>
        <w:instrText xml:space="preserve"> ADDIN ZOTERO_ITEM CSL_CITATION {"citationID":"P9eCMmOw","properties":{"formattedCitation":"(Wang et al., 2021)","plainCitation":"(Wang et al., 2021)","noteIndex":0},"citationItems":[{"id":4404,"uris":["http://zotero.org/users/5958044/items/99WUQJDT"],"itemData":{"id":4404,"type":"article-journal","abstract":"Fingerprinting of functional connectomes is an increasingly standard measure of reproducibility in functional magnetic resonance imaging connectomics. In such studies, one attempts to match a subject's first session image with their second, in a blinded fashion, in a group of subjects measured twice. The number or percentage of correct matches is usually reported as a statistic, which is then used in permutation tests. Despite the simplicity and increasing popularity of such procedures, the soundness of the statistical tests, the power, and the factors impacting the test are unstudied. In this article, we investigate the statistical tests of matching based on exchangeability assumption in the fingerprinting analysis. We show that a nearly universal Poisson(1) approximation applies for different matching schemes. We theoretically investigate the permutation tests and explore the issue that the test is overly sensitive to uninteresting directions in the alternative hypothesis, such as clustering due to familial status or demographics. We perform a numerical study on two functional magnetic resonance imaging (fMRI) resting-state datasets, the Human Connectome Project (HCP) and the Baltimore Longitudinal Study of Aging (BLSA). These datasets are instructive, as the HCP includes technical replications of long scans and includes monozygotic and dizygotic twins, as well as non-twin siblings. In contrast, the BLSA study incorporates more typical length resting-state scans in a longitudinal study. Finally, a study of single regional connections is performed on the HCP data.","container-title":"Canadian Journal of Statistics","DOI":"10.1002/cjs.11591","ISSN":"1708-945X","issue":"1","language":"en","note":"_eprint: https://onlinelibrary.wiley.com/doi/pdf/10.1002/cjs.11591","page":"63-88","source":"Wiley Online Library","title":"On statistical tests of functional connectome fingerprinting","volume":"49","author":[{"family":"Wang","given":"Zeyi"},{"family":"Sair","given":"Haris I."},{"family":"Crainiceanu","given":"Ciprian"},{"family":"Lindquist","given":"Martin"},{"family":"Landman","given":"Bennett A."},{"family":"Resnick","given":"Susan"},{"family":"Vogelstein","given":"Joshua T."},{"family":"Caffo","given":"Brian"}],"issued":{"date-parts":[["2021"]]}}}],"schema":"https://github.com/citation-style-language/schema/raw/master/csl-citation.json"} </w:instrText>
      </w:r>
      <w:r w:rsidR="00893456" w:rsidRPr="002A687C">
        <w:rPr>
          <w:sz w:val="24"/>
          <w:szCs w:val="24"/>
          <w:rPrChange w:id="369" w:author="Nielson, Dylan (NIH/NIMH) [E]" w:date="2022-10-11T10:44:00Z">
            <w:rPr>
              <w:spacing w:val="-3"/>
              <w:sz w:val="24"/>
              <w:szCs w:val="24"/>
            </w:rPr>
          </w:rPrChange>
        </w:rPr>
        <w:fldChar w:fldCharType="separate"/>
      </w:r>
      <w:r w:rsidR="00893456" w:rsidRPr="002A687C">
        <w:rPr>
          <w:sz w:val="24"/>
          <w:szCs w:val="24"/>
        </w:rPr>
        <w:t>(Wang et al., 2021)</w:t>
      </w:r>
      <w:r w:rsidR="00893456" w:rsidRPr="002A687C">
        <w:rPr>
          <w:sz w:val="24"/>
          <w:szCs w:val="24"/>
          <w:rPrChange w:id="370" w:author="Nielson, Dylan (NIH/NIMH) [E]" w:date="2022-10-11T10:44:00Z">
            <w:rPr>
              <w:spacing w:val="-3"/>
              <w:sz w:val="24"/>
              <w:szCs w:val="24"/>
            </w:rPr>
          </w:rPrChange>
        </w:rPr>
        <w:fldChar w:fldCharType="end"/>
      </w:r>
      <w:r w:rsidR="00893456" w:rsidRPr="002A687C">
        <w:rPr>
          <w:sz w:val="24"/>
          <w:szCs w:val="24"/>
          <w:rPrChange w:id="371" w:author="Nielson, Dylan (NIH/NIMH) [E]" w:date="2022-10-11T10:44:00Z">
            <w:rPr>
              <w:spacing w:val="-2"/>
              <w:sz w:val="24"/>
              <w:szCs w:val="24"/>
            </w:rPr>
          </w:rPrChange>
        </w:rPr>
        <w:t>.</w:t>
      </w:r>
      <w:r w:rsidR="00893456" w:rsidRPr="002A687C">
        <w:rPr>
          <w:sz w:val="24"/>
          <w:szCs w:val="24"/>
          <w:rPrChange w:id="372" w:author="Nielson, Dylan (NIH/NIMH) [E]" w:date="2022-10-11T10:44:00Z">
            <w:rPr>
              <w:spacing w:val="-3"/>
              <w:sz w:val="24"/>
              <w:szCs w:val="24"/>
            </w:rPr>
          </w:rPrChange>
        </w:rPr>
        <w:t xml:space="preserve"> </w:t>
      </w:r>
      <w:r w:rsidR="00893456" w:rsidRPr="002A687C">
        <w:rPr>
          <w:sz w:val="24"/>
          <w:szCs w:val="24"/>
          <w:rPrChange w:id="373" w:author="Nielson, Dylan (NIH/NIMH) [E]" w:date="2022-10-11T10:44:00Z">
            <w:rPr>
              <w:spacing w:val="-2"/>
              <w:sz w:val="24"/>
              <w:szCs w:val="24"/>
            </w:rPr>
          </w:rPrChange>
        </w:rPr>
        <w:t>Fingerprinting</w:t>
      </w:r>
      <w:r w:rsidR="00893456" w:rsidRPr="002A687C">
        <w:rPr>
          <w:sz w:val="24"/>
          <w:szCs w:val="24"/>
          <w:rPrChange w:id="374" w:author="Nielson, Dylan (NIH/NIMH) [E]" w:date="2022-10-11T10:44:00Z">
            <w:rPr>
              <w:spacing w:val="-3"/>
              <w:sz w:val="24"/>
              <w:szCs w:val="24"/>
            </w:rPr>
          </w:rPrChange>
        </w:rPr>
        <w:t xml:space="preserve"> </w:t>
      </w:r>
      <w:r w:rsidR="00893456" w:rsidRPr="002A687C">
        <w:rPr>
          <w:sz w:val="24"/>
          <w:szCs w:val="24"/>
          <w:rPrChange w:id="375" w:author="Nielson, Dylan (NIH/NIMH) [E]" w:date="2022-10-11T10:44:00Z">
            <w:rPr>
              <w:spacing w:val="-2"/>
              <w:sz w:val="24"/>
              <w:szCs w:val="24"/>
            </w:rPr>
          </w:rPrChange>
        </w:rPr>
        <w:t>accuracy</w:t>
      </w:r>
      <w:r w:rsidR="00893456" w:rsidRPr="002A687C">
        <w:rPr>
          <w:sz w:val="24"/>
          <w:szCs w:val="24"/>
          <w:rPrChange w:id="376" w:author="Nielson, Dylan (NIH/NIMH) [E]" w:date="2022-10-11T10:44:00Z">
            <w:rPr>
              <w:spacing w:val="-3"/>
              <w:sz w:val="24"/>
              <w:szCs w:val="24"/>
            </w:rPr>
          </w:rPrChange>
        </w:rPr>
        <w:t xml:space="preserve"> </w:t>
      </w:r>
      <w:r w:rsidR="00893456" w:rsidRPr="002A687C">
        <w:rPr>
          <w:sz w:val="24"/>
          <w:szCs w:val="24"/>
          <w:rPrChange w:id="377" w:author="Nielson, Dylan (NIH/NIMH) [E]" w:date="2022-10-11T10:44:00Z">
            <w:rPr>
              <w:spacing w:val="-2"/>
              <w:sz w:val="24"/>
              <w:szCs w:val="24"/>
            </w:rPr>
          </w:rPrChange>
        </w:rPr>
        <w:t>did</w:t>
      </w:r>
      <w:r w:rsidR="00893456" w:rsidRPr="002A687C">
        <w:rPr>
          <w:sz w:val="24"/>
          <w:szCs w:val="24"/>
          <w:rPrChange w:id="378" w:author="Nielson, Dylan (NIH/NIMH) [E]" w:date="2022-10-11T10:44:00Z">
            <w:rPr>
              <w:spacing w:val="-3"/>
              <w:sz w:val="24"/>
              <w:szCs w:val="24"/>
            </w:rPr>
          </w:rPrChange>
        </w:rPr>
        <w:t xml:space="preserve"> </w:t>
      </w:r>
      <w:r w:rsidR="00893456" w:rsidRPr="002A687C">
        <w:rPr>
          <w:sz w:val="24"/>
          <w:szCs w:val="24"/>
          <w:rPrChange w:id="379" w:author="Nielson, Dylan (NIH/NIMH) [E]" w:date="2022-10-11T10:44:00Z">
            <w:rPr>
              <w:spacing w:val="-2"/>
              <w:sz w:val="24"/>
              <w:szCs w:val="24"/>
            </w:rPr>
          </w:rPrChange>
        </w:rPr>
        <w:t>not</w:t>
      </w:r>
      <w:r w:rsidR="00893456" w:rsidRPr="002A687C">
        <w:rPr>
          <w:sz w:val="24"/>
          <w:szCs w:val="24"/>
          <w:rPrChange w:id="380" w:author="Nielson, Dylan (NIH/NIMH) [E]" w:date="2022-10-11T10:44:00Z">
            <w:rPr>
              <w:spacing w:val="-3"/>
              <w:sz w:val="24"/>
              <w:szCs w:val="24"/>
            </w:rPr>
          </w:rPrChange>
        </w:rPr>
        <w:t xml:space="preserve"> </w:t>
      </w:r>
      <w:r w:rsidR="00893456" w:rsidRPr="002A687C">
        <w:rPr>
          <w:sz w:val="24"/>
          <w:szCs w:val="24"/>
          <w:rPrChange w:id="381" w:author="Nielson, Dylan (NIH/NIMH) [E]" w:date="2022-10-11T10:44:00Z">
            <w:rPr>
              <w:spacing w:val="-2"/>
              <w:sz w:val="24"/>
              <w:szCs w:val="24"/>
            </w:rPr>
          </w:rPrChange>
        </w:rPr>
        <w:t>differ</w:t>
      </w:r>
      <w:r w:rsidR="00893456" w:rsidRPr="002A687C">
        <w:rPr>
          <w:sz w:val="24"/>
          <w:szCs w:val="24"/>
          <w:rPrChange w:id="382" w:author="Nielson, Dylan (NIH/NIMH) [E]" w:date="2022-10-11T10:44:00Z">
            <w:rPr>
              <w:spacing w:val="-3"/>
              <w:sz w:val="24"/>
              <w:szCs w:val="24"/>
            </w:rPr>
          </w:rPrChange>
        </w:rPr>
        <w:t xml:space="preserve"> </w:t>
      </w:r>
      <w:r w:rsidR="00893456" w:rsidRPr="002A687C">
        <w:rPr>
          <w:sz w:val="24"/>
          <w:szCs w:val="24"/>
          <w:rPrChange w:id="383" w:author="Nielson, Dylan (NIH/NIMH) [E]" w:date="2022-10-11T10:44:00Z">
            <w:rPr>
              <w:spacing w:val="-2"/>
              <w:sz w:val="24"/>
              <w:szCs w:val="24"/>
            </w:rPr>
          </w:rPrChange>
        </w:rPr>
        <w:t>between</w:t>
      </w:r>
      <w:r w:rsidR="00893456" w:rsidRPr="002A687C">
        <w:rPr>
          <w:sz w:val="24"/>
          <w:szCs w:val="24"/>
          <w:rPrChange w:id="384" w:author="Nielson, Dylan (NIH/NIMH) [E]" w:date="2022-10-11T10:44:00Z">
            <w:rPr>
              <w:spacing w:val="-3"/>
              <w:sz w:val="24"/>
              <w:szCs w:val="24"/>
            </w:rPr>
          </w:rPrChange>
        </w:rPr>
        <w:t xml:space="preserve"> </w:t>
      </w:r>
      <w:r w:rsidR="00893456" w:rsidRPr="002A687C">
        <w:rPr>
          <w:sz w:val="24"/>
          <w:szCs w:val="24"/>
          <w:rPrChange w:id="385" w:author="Nielson, Dylan (NIH/NIMH) [E]" w:date="2022-10-11T10:44:00Z">
            <w:rPr>
              <w:spacing w:val="-2"/>
              <w:sz w:val="24"/>
              <w:szCs w:val="24"/>
            </w:rPr>
          </w:rPrChange>
        </w:rPr>
        <w:t xml:space="preserve">groups, </w:t>
      </w:r>
      <w:r w:rsidR="00893456" w:rsidRPr="002A687C">
        <w:rPr>
          <w:sz w:val="24"/>
          <w:szCs w:val="24"/>
          <w:rPrChange w:id="386" w:author="Nielson, Dylan (NIH/NIMH) [E]" w:date="2022-10-11T10:44:00Z">
            <w:rPr>
              <w:i/>
              <w:iCs/>
              <w:spacing w:val="-2"/>
              <w:sz w:val="24"/>
              <w:szCs w:val="24"/>
            </w:rPr>
          </w:rPrChange>
        </w:rPr>
        <w:t>X</w:t>
      </w:r>
      <w:r w:rsidR="00893456" w:rsidRPr="002A687C">
        <w:rPr>
          <w:sz w:val="24"/>
          <w:szCs w:val="24"/>
          <w:rPrChange w:id="387" w:author="Nielson, Dylan (NIH/NIMH) [E]" w:date="2022-10-11T10:44:00Z">
            <w:rPr>
              <w:i/>
              <w:iCs/>
              <w:spacing w:val="-2"/>
              <w:sz w:val="24"/>
              <w:szCs w:val="24"/>
              <w:vertAlign w:val="superscript"/>
            </w:rPr>
          </w:rPrChange>
        </w:rPr>
        <w:t>2</w:t>
      </w:r>
      <w:r w:rsidR="00893456" w:rsidRPr="002A687C">
        <w:rPr>
          <w:sz w:val="24"/>
          <w:szCs w:val="24"/>
          <w:rPrChange w:id="388" w:author="Nielson, Dylan (NIH/NIMH) [E]" w:date="2022-10-11T10:44:00Z">
            <w:rPr>
              <w:spacing w:val="-2"/>
              <w:sz w:val="24"/>
              <w:szCs w:val="24"/>
            </w:rPr>
          </w:rPrChange>
        </w:rPr>
        <w:t xml:space="preserve"> (1, </w:t>
      </w:r>
      <w:r w:rsidR="00893456" w:rsidRPr="002A687C">
        <w:rPr>
          <w:sz w:val="24"/>
          <w:szCs w:val="24"/>
          <w:rPrChange w:id="389" w:author="Nielson, Dylan (NIH/NIMH) [E]" w:date="2022-10-11T10:44:00Z">
            <w:rPr>
              <w:i/>
              <w:iCs/>
              <w:spacing w:val="-2"/>
              <w:sz w:val="24"/>
              <w:szCs w:val="24"/>
            </w:rPr>
          </w:rPrChange>
        </w:rPr>
        <w:t>N</w:t>
      </w:r>
      <w:r w:rsidR="00893456" w:rsidRPr="002A687C">
        <w:rPr>
          <w:sz w:val="24"/>
          <w:szCs w:val="24"/>
          <w:rPrChange w:id="390" w:author="Nielson, Dylan (NIH/NIMH) [E]" w:date="2022-10-11T10:44:00Z">
            <w:rPr>
              <w:spacing w:val="-2"/>
              <w:sz w:val="24"/>
              <w:szCs w:val="24"/>
            </w:rPr>
          </w:rPrChange>
        </w:rPr>
        <w:t xml:space="preserve"> = 88) = 0.68, </w:t>
      </w:r>
      <w:commentRangeStart w:id="391"/>
      <w:r w:rsidR="00893456" w:rsidRPr="002A687C">
        <w:rPr>
          <w:sz w:val="24"/>
          <w:szCs w:val="24"/>
          <w:rPrChange w:id="392" w:author="Nielson, Dylan (NIH/NIMH) [E]" w:date="2022-10-11T10:44:00Z">
            <w:rPr>
              <w:i/>
              <w:iCs/>
              <w:spacing w:val="-2"/>
              <w:sz w:val="24"/>
              <w:szCs w:val="24"/>
            </w:rPr>
          </w:rPrChange>
        </w:rPr>
        <w:t>p</w:t>
      </w:r>
      <w:r w:rsidR="00893456" w:rsidRPr="002A687C">
        <w:rPr>
          <w:sz w:val="24"/>
          <w:szCs w:val="24"/>
          <w:rPrChange w:id="393" w:author="Nielson, Dylan (NIH/NIMH) [E]" w:date="2022-10-11T10:44:00Z">
            <w:rPr>
              <w:spacing w:val="-2"/>
              <w:sz w:val="24"/>
              <w:szCs w:val="24"/>
            </w:rPr>
          </w:rPrChange>
        </w:rPr>
        <w:t xml:space="preserve"> &gt; .05</w:t>
      </w:r>
      <w:commentRangeEnd w:id="391"/>
      <w:r w:rsidR="002A687C">
        <w:rPr>
          <w:rStyle w:val="CommentReference"/>
        </w:rPr>
        <w:commentReference w:id="391"/>
      </w:r>
      <w:r w:rsidR="00893456" w:rsidRPr="002A687C">
        <w:rPr>
          <w:sz w:val="24"/>
          <w:szCs w:val="24"/>
          <w:rPrChange w:id="394" w:author="Nielson, Dylan (NIH/NIMH) [E]" w:date="2022-10-11T10:44:00Z">
            <w:rPr>
              <w:spacing w:val="-2"/>
              <w:sz w:val="24"/>
              <w:szCs w:val="24"/>
            </w:rPr>
          </w:rPrChange>
        </w:rPr>
        <w:t xml:space="preserve">. </w:t>
      </w:r>
      <w:commentRangeStart w:id="395"/>
      <w:r w:rsidR="00893456" w:rsidRPr="002A687C">
        <w:rPr>
          <w:sz w:val="24"/>
          <w:szCs w:val="24"/>
          <w:rPrChange w:id="396" w:author="Nielson, Dylan (NIH/NIMH) [E]" w:date="2022-10-11T10:44:00Z">
            <w:rPr>
              <w:spacing w:val="-2"/>
              <w:sz w:val="24"/>
              <w:szCs w:val="24"/>
            </w:rPr>
          </w:rPrChange>
        </w:rPr>
        <w:t>Connections to a region in the prefrontal cortex had the highest group consistency</w:t>
      </w:r>
      <w:r w:rsidR="00ED7632" w:rsidRPr="002A687C">
        <w:rPr>
          <w:sz w:val="24"/>
          <w:szCs w:val="24"/>
          <w:rPrChange w:id="397" w:author="Nielson, Dylan (NIH/NIMH) [E]" w:date="2022-10-11T10:44:00Z">
            <w:rPr>
              <w:spacing w:val="-2"/>
              <w:sz w:val="24"/>
              <w:szCs w:val="24"/>
            </w:rPr>
          </w:rPrChange>
        </w:rPr>
        <w:t xml:space="preserve"> in both healthy and depressed participants</w:t>
      </w:r>
      <w:r w:rsidR="00893456" w:rsidRPr="002A687C">
        <w:rPr>
          <w:sz w:val="24"/>
          <w:szCs w:val="24"/>
          <w:rPrChange w:id="398" w:author="Nielson, Dylan (NIH/NIMH) [E]" w:date="2022-10-11T10:44:00Z">
            <w:rPr>
              <w:spacing w:val="-2"/>
              <w:sz w:val="24"/>
              <w:szCs w:val="24"/>
            </w:rPr>
          </w:rPrChange>
        </w:rPr>
        <w:t>, indicating that they reduced identifiability in all subjects [Fig. 3].</w:t>
      </w:r>
      <w:r w:rsidR="00A06AA8" w:rsidRPr="002A687C">
        <w:rPr>
          <w:sz w:val="24"/>
          <w:szCs w:val="24"/>
          <w:rPrChange w:id="399" w:author="Nielson, Dylan (NIH/NIMH) [E]" w:date="2022-10-11T10:44:00Z">
            <w:rPr>
              <w:spacing w:val="-2"/>
              <w:sz w:val="24"/>
              <w:szCs w:val="24"/>
            </w:rPr>
          </w:rPrChange>
        </w:rPr>
        <w:t xml:space="preserve"> </w:t>
      </w:r>
      <w:commentRangeEnd w:id="395"/>
      <w:r w:rsidR="00FD3DFE" w:rsidRPr="002A687C">
        <w:rPr>
          <w:rStyle w:val="CommentReference"/>
          <w:sz w:val="24"/>
          <w:szCs w:val="24"/>
          <w:rPrChange w:id="400" w:author="Nielson, Dylan (NIH/NIMH) [E]" w:date="2022-10-11T10:44:00Z">
            <w:rPr>
              <w:rStyle w:val="CommentReference"/>
            </w:rPr>
          </w:rPrChange>
        </w:rPr>
        <w:commentReference w:id="395"/>
      </w:r>
      <w:r w:rsidR="00660E19" w:rsidRPr="002A687C">
        <w:rPr>
          <w:sz w:val="24"/>
          <w:szCs w:val="24"/>
          <w:rPrChange w:id="401" w:author="Nielson, Dylan (NIH/NIMH) [E]" w:date="2022-10-11T10:44:00Z">
            <w:rPr>
              <w:spacing w:val="-2"/>
              <w:sz w:val="24"/>
              <w:szCs w:val="24"/>
            </w:rPr>
          </w:rPrChange>
        </w:rPr>
        <w:t>Th</w:t>
      </w:r>
      <w:r w:rsidR="008263DE" w:rsidRPr="002A687C">
        <w:rPr>
          <w:sz w:val="24"/>
          <w:szCs w:val="24"/>
          <w:rPrChange w:id="402" w:author="Nielson, Dylan (NIH/NIMH) [E]" w:date="2022-10-11T10:44:00Z">
            <w:rPr>
              <w:spacing w:val="-2"/>
              <w:sz w:val="24"/>
              <w:szCs w:val="24"/>
            </w:rPr>
          </w:rPrChange>
        </w:rPr>
        <w:t>ese edges had roughly average univariate reliability</w:t>
      </w:r>
      <w:r w:rsidR="00CE362A" w:rsidRPr="002A687C">
        <w:rPr>
          <w:sz w:val="24"/>
          <w:szCs w:val="24"/>
          <w:rPrChange w:id="403" w:author="Nielson, Dylan (NIH/NIMH) [E]" w:date="2022-10-11T10:44:00Z">
            <w:rPr>
              <w:spacing w:val="-2"/>
              <w:sz w:val="24"/>
              <w:szCs w:val="24"/>
            </w:rPr>
          </w:rPrChange>
        </w:rPr>
        <w:t xml:space="preserve"> (μ</w:t>
      </w:r>
      <w:r w:rsidR="00DC71EE" w:rsidRPr="002A687C">
        <w:rPr>
          <w:sz w:val="24"/>
          <w:szCs w:val="24"/>
          <w:rPrChange w:id="404" w:author="Nielson, Dylan (NIH/NIMH) [E]" w:date="2022-10-11T10:44:00Z">
            <w:rPr>
              <w:spacing w:val="-2"/>
              <w:sz w:val="24"/>
              <w:szCs w:val="24"/>
            </w:rPr>
          </w:rPrChange>
        </w:rPr>
        <w:t xml:space="preserve"> = 0.</w:t>
      </w:r>
      <w:r w:rsidR="003531A5" w:rsidRPr="002A687C">
        <w:rPr>
          <w:sz w:val="24"/>
          <w:szCs w:val="24"/>
          <w:rPrChange w:id="405" w:author="Nielson, Dylan (NIH/NIMH) [E]" w:date="2022-10-11T10:44:00Z">
            <w:rPr>
              <w:spacing w:val="-2"/>
              <w:sz w:val="24"/>
              <w:szCs w:val="24"/>
            </w:rPr>
          </w:rPrChange>
        </w:rPr>
        <w:t>27</w:t>
      </w:r>
      <w:r w:rsidR="00DC71EE" w:rsidRPr="002A687C">
        <w:rPr>
          <w:sz w:val="24"/>
          <w:szCs w:val="24"/>
          <w:rPrChange w:id="406" w:author="Nielson, Dylan (NIH/NIMH) [E]" w:date="2022-10-11T10:44:00Z">
            <w:rPr>
              <w:spacing w:val="-2"/>
              <w:sz w:val="24"/>
              <w:szCs w:val="24"/>
            </w:rPr>
          </w:rPrChange>
        </w:rPr>
        <w:t>)</w:t>
      </w:r>
      <w:r w:rsidR="003531A5" w:rsidRPr="002A687C">
        <w:rPr>
          <w:sz w:val="24"/>
          <w:szCs w:val="24"/>
          <w:rPrChange w:id="407" w:author="Nielson, Dylan (NIH/NIMH) [E]" w:date="2022-10-11T10:44:00Z">
            <w:rPr>
              <w:spacing w:val="-2"/>
              <w:sz w:val="24"/>
              <w:szCs w:val="24"/>
            </w:rPr>
          </w:rPrChange>
        </w:rPr>
        <w:t xml:space="preserve">, and </w:t>
      </w:r>
      <w:r w:rsidR="004C440D" w:rsidRPr="002A687C">
        <w:rPr>
          <w:sz w:val="24"/>
          <w:szCs w:val="24"/>
          <w:rPrChange w:id="408" w:author="Nielson, Dylan (NIH/NIMH) [E]" w:date="2022-10-11T10:44:00Z">
            <w:rPr>
              <w:spacing w:val="-2"/>
              <w:sz w:val="24"/>
              <w:szCs w:val="24"/>
            </w:rPr>
          </w:rPrChange>
        </w:rPr>
        <w:t>group consistency was not correlated with ICC</w:t>
      </w:r>
      <w:r w:rsidR="001178F5" w:rsidRPr="002A687C">
        <w:rPr>
          <w:sz w:val="24"/>
          <w:szCs w:val="24"/>
          <w:rPrChange w:id="409" w:author="Nielson, Dylan (NIH/NIMH) [E]" w:date="2022-10-11T10:44:00Z">
            <w:rPr>
              <w:spacing w:val="-2"/>
              <w:sz w:val="24"/>
              <w:szCs w:val="24"/>
            </w:rPr>
          </w:rPrChange>
        </w:rPr>
        <w:t xml:space="preserve"> (P</w:t>
      </w:r>
      <w:commentRangeStart w:id="410"/>
      <w:r w:rsidR="001178F5" w:rsidRPr="002A687C">
        <w:rPr>
          <w:sz w:val="24"/>
          <w:szCs w:val="24"/>
          <w:rPrChange w:id="411" w:author="Nielson, Dylan (NIH/NIMH) [E]" w:date="2022-10-11T10:44:00Z">
            <w:rPr>
              <w:spacing w:val="-2"/>
              <w:sz w:val="24"/>
              <w:szCs w:val="24"/>
            </w:rPr>
          </w:rPrChange>
        </w:rPr>
        <w:t xml:space="preserve">earson’s </w:t>
      </w:r>
      <w:r w:rsidR="001178F5" w:rsidRPr="002A687C">
        <w:rPr>
          <w:sz w:val="24"/>
          <w:szCs w:val="24"/>
          <w:rPrChange w:id="412" w:author="Nielson, Dylan (NIH/NIMH) [E]" w:date="2022-10-11T10:44:00Z">
            <w:rPr>
              <w:i/>
              <w:iCs/>
              <w:spacing w:val="-2"/>
              <w:sz w:val="24"/>
              <w:szCs w:val="24"/>
            </w:rPr>
          </w:rPrChange>
        </w:rPr>
        <w:t>r</w:t>
      </w:r>
      <w:r w:rsidR="001178F5" w:rsidRPr="002A687C">
        <w:rPr>
          <w:sz w:val="24"/>
          <w:szCs w:val="24"/>
          <w:rPrChange w:id="413" w:author="Nielson, Dylan (NIH/NIMH) [E]" w:date="2022-10-11T10:44:00Z">
            <w:rPr>
              <w:spacing w:val="-2"/>
              <w:sz w:val="24"/>
              <w:szCs w:val="24"/>
            </w:rPr>
          </w:rPrChange>
        </w:rPr>
        <w:t xml:space="preserve"> = 0.12)</w:t>
      </w:r>
      <w:r w:rsidR="00462F8C" w:rsidRPr="002A687C">
        <w:rPr>
          <w:sz w:val="24"/>
          <w:szCs w:val="24"/>
          <w:rPrChange w:id="414" w:author="Nielson, Dylan (NIH/NIMH) [E]" w:date="2022-10-11T10:44:00Z">
            <w:rPr>
              <w:spacing w:val="-2"/>
              <w:sz w:val="24"/>
              <w:szCs w:val="24"/>
            </w:rPr>
          </w:rPrChange>
        </w:rPr>
        <w:t xml:space="preserve">. </w:t>
      </w:r>
      <w:commentRangeEnd w:id="410"/>
      <w:r w:rsidR="002A687C">
        <w:rPr>
          <w:rStyle w:val="CommentReference"/>
        </w:rPr>
        <w:commentReference w:id="410"/>
      </w:r>
      <w:r w:rsidR="00591A28" w:rsidRPr="002A687C">
        <w:rPr>
          <w:sz w:val="24"/>
          <w:szCs w:val="24"/>
          <w:rPrChange w:id="415" w:author="Nielson, Dylan (NIH/NIMH) [E]" w:date="2022-10-11T10:44:00Z">
            <w:rPr>
              <w:spacing w:val="-2"/>
              <w:sz w:val="24"/>
              <w:szCs w:val="24"/>
            </w:rPr>
          </w:rPrChange>
        </w:rPr>
        <w:t xml:space="preserve">This reflects the different </w:t>
      </w:r>
      <w:r w:rsidR="00001F56" w:rsidRPr="002A687C">
        <w:rPr>
          <w:sz w:val="24"/>
          <w:szCs w:val="24"/>
          <w:rPrChange w:id="416" w:author="Nielson, Dylan (NIH/NIMH) [E]" w:date="2022-10-11T10:44:00Z">
            <w:rPr>
              <w:spacing w:val="-2"/>
              <w:sz w:val="24"/>
              <w:szCs w:val="24"/>
            </w:rPr>
          </w:rPrChange>
        </w:rPr>
        <w:t>reliability aspects captured by these metrics: G</w:t>
      </w:r>
      <w:r w:rsidR="00462F8C" w:rsidRPr="002A687C">
        <w:rPr>
          <w:sz w:val="24"/>
          <w:szCs w:val="24"/>
          <w:rPrChange w:id="417" w:author="Nielson, Dylan (NIH/NIMH) [E]" w:date="2022-10-11T10:44:00Z">
            <w:rPr>
              <w:spacing w:val="-2"/>
              <w:sz w:val="24"/>
              <w:szCs w:val="24"/>
            </w:rPr>
          </w:rPrChange>
        </w:rPr>
        <w:t xml:space="preserve">roup consistency captures edges that </w:t>
      </w:r>
      <w:r w:rsidR="00CB5BD8" w:rsidRPr="002A687C">
        <w:rPr>
          <w:sz w:val="24"/>
          <w:szCs w:val="24"/>
          <w:rPrChange w:id="418" w:author="Nielson, Dylan (NIH/NIMH) [E]" w:date="2022-10-11T10:44:00Z">
            <w:rPr>
              <w:spacing w:val="-2"/>
              <w:sz w:val="24"/>
              <w:szCs w:val="24"/>
            </w:rPr>
          </w:rPrChange>
        </w:rPr>
        <w:t>are consistent across subjects</w:t>
      </w:r>
      <w:r w:rsidR="000A39FF" w:rsidRPr="002A687C">
        <w:rPr>
          <w:sz w:val="24"/>
          <w:szCs w:val="24"/>
          <w:rPrChange w:id="419" w:author="Nielson, Dylan (NIH/NIMH) [E]" w:date="2022-10-11T10:44:00Z">
            <w:rPr>
              <w:spacing w:val="-2"/>
              <w:sz w:val="24"/>
              <w:szCs w:val="24"/>
            </w:rPr>
          </w:rPrChange>
        </w:rPr>
        <w:t>, i.e., have low between-subject variance</w:t>
      </w:r>
      <w:r w:rsidR="00486DDE" w:rsidRPr="002A687C">
        <w:rPr>
          <w:sz w:val="24"/>
          <w:szCs w:val="24"/>
          <w:rPrChange w:id="420" w:author="Nielson, Dylan (NIH/NIMH) [E]" w:date="2022-10-11T10:44:00Z">
            <w:rPr>
              <w:spacing w:val="-2"/>
              <w:sz w:val="24"/>
              <w:szCs w:val="24"/>
            </w:rPr>
          </w:rPrChange>
        </w:rPr>
        <w:t xml:space="preserve">, </w:t>
      </w:r>
      <w:r w:rsidR="004C0F8E" w:rsidRPr="002A687C">
        <w:rPr>
          <w:sz w:val="24"/>
          <w:szCs w:val="24"/>
          <w:rPrChange w:id="421" w:author="Nielson, Dylan (NIH/NIMH) [E]" w:date="2022-10-11T10:44:00Z">
            <w:rPr>
              <w:spacing w:val="-2"/>
              <w:sz w:val="24"/>
              <w:szCs w:val="24"/>
            </w:rPr>
          </w:rPrChange>
        </w:rPr>
        <w:t>and thus these edges may be reliable at a univariate level</w:t>
      </w:r>
      <w:r w:rsidR="000A39FF" w:rsidRPr="002A687C">
        <w:rPr>
          <w:sz w:val="24"/>
          <w:szCs w:val="24"/>
          <w:rPrChange w:id="422" w:author="Nielson, Dylan (NIH/NIMH) [E]" w:date="2022-10-11T10:44:00Z">
            <w:rPr>
              <w:spacing w:val="-2"/>
              <w:sz w:val="24"/>
              <w:szCs w:val="24"/>
            </w:rPr>
          </w:rPrChange>
        </w:rPr>
        <w:t xml:space="preserve">. </w:t>
      </w:r>
      <w:r w:rsidR="0081615D" w:rsidRPr="002A687C">
        <w:rPr>
          <w:sz w:val="24"/>
          <w:szCs w:val="24"/>
          <w:rPrChange w:id="423" w:author="Nielson, Dylan (NIH/NIMH) [E]" w:date="2022-10-11T10:44:00Z">
            <w:rPr>
              <w:spacing w:val="-2"/>
              <w:sz w:val="24"/>
              <w:szCs w:val="24"/>
            </w:rPr>
          </w:rPrChange>
        </w:rPr>
        <w:t>By contrast,</w:t>
      </w:r>
      <w:r w:rsidR="008E3FFB" w:rsidRPr="002A687C">
        <w:rPr>
          <w:sz w:val="24"/>
          <w:szCs w:val="24"/>
          <w:rPrChange w:id="424" w:author="Nielson, Dylan (NIH/NIMH) [E]" w:date="2022-10-11T10:44:00Z">
            <w:rPr>
              <w:spacing w:val="-2"/>
              <w:sz w:val="24"/>
              <w:szCs w:val="24"/>
            </w:rPr>
          </w:rPrChange>
        </w:rPr>
        <w:t xml:space="preserve"> the differential power analysis</w:t>
      </w:r>
      <w:r w:rsidR="0081615D" w:rsidRPr="002A687C">
        <w:rPr>
          <w:sz w:val="24"/>
          <w:szCs w:val="24"/>
          <w:rPrChange w:id="425" w:author="Nielson, Dylan (NIH/NIMH) [E]" w:date="2022-10-11T10:44:00Z">
            <w:rPr>
              <w:spacing w:val="-2"/>
              <w:sz w:val="24"/>
              <w:szCs w:val="24"/>
            </w:rPr>
          </w:rPrChange>
        </w:rPr>
        <w:t xml:space="preserve"> </w:t>
      </w:r>
      <w:r w:rsidR="008E3FFB" w:rsidRPr="002A687C">
        <w:rPr>
          <w:sz w:val="24"/>
          <w:szCs w:val="24"/>
          <w:rPrChange w:id="426" w:author="Nielson, Dylan (NIH/NIMH) [E]" w:date="2022-10-11T10:44:00Z">
            <w:rPr>
              <w:spacing w:val="-2"/>
              <w:sz w:val="24"/>
              <w:szCs w:val="24"/>
            </w:rPr>
          </w:rPrChange>
        </w:rPr>
        <w:t xml:space="preserve">indicated </w:t>
      </w:r>
      <w:r w:rsidR="00526080" w:rsidRPr="002A687C">
        <w:rPr>
          <w:sz w:val="24"/>
          <w:szCs w:val="24"/>
          <w:rPrChange w:id="427" w:author="Nielson, Dylan (NIH/NIMH) [E]" w:date="2022-10-11T10:44:00Z">
            <w:rPr>
              <w:spacing w:val="-2"/>
              <w:sz w:val="24"/>
              <w:szCs w:val="24"/>
            </w:rPr>
          </w:rPrChange>
        </w:rPr>
        <w:t xml:space="preserve">that a </w:t>
      </w:r>
      <w:r w:rsidR="0081615D" w:rsidRPr="002A687C">
        <w:rPr>
          <w:sz w:val="24"/>
          <w:szCs w:val="24"/>
          <w:rPrChange w:id="428" w:author="Nielson, Dylan (NIH/NIMH) [E]" w:date="2022-10-11T10:44:00Z">
            <w:rPr>
              <w:spacing w:val="-2"/>
              <w:sz w:val="24"/>
              <w:szCs w:val="24"/>
            </w:rPr>
          </w:rPrChange>
        </w:rPr>
        <w:t xml:space="preserve">diverse array of connections </w:t>
      </w:r>
      <w:r w:rsidR="008B6A8B" w:rsidRPr="002A687C">
        <w:rPr>
          <w:sz w:val="24"/>
          <w:szCs w:val="24"/>
          <w:rPrChange w:id="429" w:author="Nielson, Dylan (NIH/NIMH) [E]" w:date="2022-10-11T10:44:00Z">
            <w:rPr>
              <w:spacing w:val="-2"/>
              <w:sz w:val="24"/>
              <w:szCs w:val="24"/>
            </w:rPr>
          </w:rPrChange>
        </w:rPr>
        <w:t>across the brain</w:t>
      </w:r>
      <w:r w:rsidR="00526080" w:rsidRPr="002A687C">
        <w:rPr>
          <w:sz w:val="24"/>
          <w:szCs w:val="24"/>
          <w:rPrChange w:id="430" w:author="Nielson, Dylan (NIH/NIMH) [E]" w:date="2022-10-11T10:44:00Z">
            <w:rPr>
              <w:spacing w:val="-2"/>
              <w:sz w:val="24"/>
              <w:szCs w:val="24"/>
            </w:rPr>
          </w:rPrChange>
        </w:rPr>
        <w:t xml:space="preserve"> drove identifi</w:t>
      </w:r>
      <w:commentRangeStart w:id="431"/>
      <w:r w:rsidR="00526080" w:rsidRPr="002A687C">
        <w:rPr>
          <w:sz w:val="24"/>
          <w:szCs w:val="24"/>
          <w:rPrChange w:id="432" w:author="Nielson, Dylan (NIH/NIMH) [E]" w:date="2022-10-11T10:44:00Z">
            <w:rPr>
              <w:spacing w:val="-2"/>
              <w:sz w:val="24"/>
              <w:szCs w:val="24"/>
            </w:rPr>
          </w:rPrChange>
        </w:rPr>
        <w:t>ability</w:t>
      </w:r>
      <w:r w:rsidR="004C0F8E" w:rsidRPr="002A687C">
        <w:rPr>
          <w:sz w:val="24"/>
          <w:szCs w:val="24"/>
          <w:rPrChange w:id="433" w:author="Nielson, Dylan (NIH/NIMH) [E]" w:date="2022-10-11T10:44:00Z">
            <w:rPr>
              <w:spacing w:val="-2"/>
              <w:sz w:val="24"/>
              <w:szCs w:val="24"/>
            </w:rPr>
          </w:rPrChange>
        </w:rPr>
        <w:t>.</w:t>
      </w:r>
      <w:commentRangeEnd w:id="431"/>
      <w:r w:rsidR="002A687C">
        <w:rPr>
          <w:rStyle w:val="CommentReference"/>
        </w:rPr>
        <w:commentReference w:id="431"/>
      </w:r>
    </w:p>
    <w:p w14:paraId="3ACC16BD" w14:textId="5B96E8B5" w:rsidR="00893456" w:rsidRPr="004B1981" w:rsidRDefault="00893456">
      <w:pPr>
        <w:pStyle w:val="BodyText"/>
        <w:pPrChange w:id="434" w:author="Nielson, Dylan (NIH/NIMH) [E]" w:date="2022-10-11T10:44:00Z">
          <w:pPr>
            <w:pStyle w:val="BodyText"/>
            <w:spacing w:line="249" w:lineRule="auto"/>
          </w:pPr>
        </w:pPrChange>
      </w:pPr>
      <w:r w:rsidRPr="002A687C">
        <w:rPr>
          <w:sz w:val="24"/>
          <w:szCs w:val="24"/>
        </w:rPr>
        <w:t>Both groups were</w:t>
      </w:r>
      <w:r w:rsidR="007907AB" w:rsidRPr="002A687C">
        <w:rPr>
          <w:sz w:val="24"/>
          <w:szCs w:val="24"/>
        </w:rPr>
        <w:t xml:space="preserve"> more</w:t>
      </w:r>
      <w:r w:rsidRPr="002A687C">
        <w:rPr>
          <w:sz w:val="24"/>
          <w:szCs w:val="24"/>
        </w:rPr>
        <w:t xml:space="preserve"> discriminable</w:t>
      </w:r>
      <w:r w:rsidR="007907AB" w:rsidRPr="002A687C">
        <w:rPr>
          <w:sz w:val="24"/>
          <w:szCs w:val="24"/>
        </w:rPr>
        <w:t xml:space="preserve"> than chance</w:t>
      </w:r>
      <w:r w:rsidRPr="002A687C">
        <w:rPr>
          <w:sz w:val="24"/>
          <w:szCs w:val="24"/>
        </w:rPr>
        <w:t xml:space="preserve"> (</w:t>
      </w:r>
      <w:r w:rsidRPr="002A687C">
        <w:rPr>
          <w:sz w:val="24"/>
          <w:szCs w:val="24"/>
          <w:rPrChange w:id="435" w:author="Nielson, Dylan (NIH/NIMH) [E]" w:date="2022-10-11T10:44:00Z">
            <w:rPr>
              <w:i/>
              <w:iCs/>
              <w:sz w:val="24"/>
              <w:szCs w:val="24"/>
            </w:rPr>
          </w:rPrChange>
        </w:rPr>
        <w:t>Discr</w:t>
      </w:r>
      <w:r w:rsidRPr="002A687C">
        <w:rPr>
          <w:sz w:val="24"/>
          <w:szCs w:val="24"/>
          <w:rPrChange w:id="436" w:author="Nielson, Dylan (NIH/NIMH) [E]" w:date="2022-10-11T10:44:00Z">
            <w:rPr>
              <w:sz w:val="24"/>
              <w:szCs w:val="24"/>
              <w:vertAlign w:val="subscript"/>
            </w:rPr>
          </w:rPrChange>
        </w:rPr>
        <w:t>HV</w:t>
      </w:r>
      <w:r w:rsidRPr="002A687C">
        <w:rPr>
          <w:sz w:val="24"/>
          <w:szCs w:val="24"/>
        </w:rPr>
        <w:t xml:space="preserve"> = 0.75; </w:t>
      </w:r>
      <w:r w:rsidRPr="002A687C">
        <w:rPr>
          <w:sz w:val="24"/>
          <w:szCs w:val="24"/>
          <w:rPrChange w:id="437" w:author="Nielson, Dylan (NIH/NIMH) [E]" w:date="2022-10-11T10:44:00Z">
            <w:rPr>
              <w:i/>
              <w:iCs/>
              <w:sz w:val="24"/>
              <w:szCs w:val="24"/>
            </w:rPr>
          </w:rPrChange>
        </w:rPr>
        <w:t>Discr</w:t>
      </w:r>
      <w:r w:rsidRPr="002A687C">
        <w:rPr>
          <w:sz w:val="24"/>
          <w:szCs w:val="24"/>
          <w:rPrChange w:id="438" w:author="Nielson, Dylan (NIH/NIMH) [E]" w:date="2022-10-11T10:44:00Z">
            <w:rPr>
              <w:sz w:val="24"/>
              <w:szCs w:val="24"/>
              <w:vertAlign w:val="subscript"/>
            </w:rPr>
          </w:rPrChange>
        </w:rPr>
        <w:t>MDD</w:t>
      </w:r>
      <w:r w:rsidRPr="002A687C">
        <w:rPr>
          <w:sz w:val="24"/>
          <w:szCs w:val="24"/>
        </w:rPr>
        <w:t xml:space="preserve"> = 0.76; </w:t>
      </w:r>
      <w:r w:rsidR="006301C0" w:rsidRPr="002A687C">
        <w:rPr>
          <w:sz w:val="24"/>
          <w:szCs w:val="24"/>
        </w:rPr>
        <w:t xml:space="preserve">500-fold </w:t>
      </w:r>
      <w:r w:rsidRPr="002A687C">
        <w:rPr>
          <w:sz w:val="24"/>
          <w:szCs w:val="24"/>
        </w:rPr>
        <w:t xml:space="preserve">permutation test </w:t>
      </w:r>
      <w:r w:rsidRPr="002A687C">
        <w:rPr>
          <w:sz w:val="24"/>
          <w:szCs w:val="24"/>
          <w:rPrChange w:id="439" w:author="Nielson, Dylan (NIH/NIMH) [E]" w:date="2022-10-11T10:44:00Z">
            <w:rPr>
              <w:i/>
              <w:iCs/>
              <w:sz w:val="24"/>
              <w:szCs w:val="24"/>
            </w:rPr>
          </w:rPrChange>
        </w:rPr>
        <w:t>p</w:t>
      </w:r>
      <w:r w:rsidRPr="002A687C">
        <w:rPr>
          <w:sz w:val="24"/>
          <w:szCs w:val="24"/>
        </w:rPr>
        <w:t xml:space="preserve"> &lt; .01)</w:t>
      </w:r>
      <w:r w:rsidR="007907AB" w:rsidRPr="002A687C">
        <w:rPr>
          <w:sz w:val="24"/>
          <w:szCs w:val="24"/>
        </w:rPr>
        <w:t xml:space="preserve"> [Fig. </w:t>
      </w:r>
      <w:r w:rsidR="001E1E96" w:rsidRPr="002A687C">
        <w:rPr>
          <w:sz w:val="24"/>
          <w:szCs w:val="24"/>
        </w:rPr>
        <w:t>2B]</w:t>
      </w:r>
      <w:r w:rsidRPr="002A687C">
        <w:rPr>
          <w:sz w:val="24"/>
          <w:szCs w:val="24"/>
        </w:rPr>
        <w:t xml:space="preserve">. </w:t>
      </w:r>
      <w:commentRangeStart w:id="440"/>
      <w:r w:rsidR="00E737FB" w:rsidRPr="002A687C">
        <w:rPr>
          <w:sz w:val="24"/>
          <w:szCs w:val="24"/>
        </w:rPr>
        <w:t xml:space="preserve">Discriminability </w:t>
      </w:r>
      <w:r w:rsidR="00BD091D" w:rsidRPr="002A687C">
        <w:rPr>
          <w:sz w:val="24"/>
          <w:szCs w:val="24"/>
        </w:rPr>
        <w:t>has a deterministic relationship with ICC</w:t>
      </w:r>
      <w:commentRangeEnd w:id="440"/>
      <w:r w:rsidR="00981F90" w:rsidRPr="002A687C">
        <w:rPr>
          <w:rStyle w:val="CommentReference"/>
          <w:sz w:val="24"/>
          <w:szCs w:val="24"/>
          <w:rPrChange w:id="441" w:author="Nielson, Dylan (NIH/NIMH) [E]" w:date="2022-10-11T10:44:00Z">
            <w:rPr>
              <w:rStyle w:val="CommentReference"/>
            </w:rPr>
          </w:rPrChange>
        </w:rPr>
        <w:commentReference w:id="440"/>
      </w:r>
      <w:r w:rsidR="00BD091D" w:rsidRPr="002A687C">
        <w:rPr>
          <w:sz w:val="24"/>
          <w:szCs w:val="24"/>
        </w:rPr>
        <w:t xml:space="preserve">, which means that </w:t>
      </w:r>
      <w:r w:rsidR="00CD6689" w:rsidRPr="002A687C">
        <w:rPr>
          <w:sz w:val="24"/>
          <w:szCs w:val="24"/>
        </w:rPr>
        <w:t xml:space="preserve">an </w:t>
      </w:r>
      <w:commentRangeStart w:id="442"/>
      <w:r w:rsidR="00CD6689" w:rsidRPr="002A687C">
        <w:rPr>
          <w:sz w:val="24"/>
          <w:szCs w:val="24"/>
        </w:rPr>
        <w:t xml:space="preserve">approximately equivalent ICC(2,1) value can be computed for </w:t>
      </w:r>
      <w:r w:rsidR="00830760" w:rsidRPr="002A687C">
        <w:rPr>
          <w:sz w:val="24"/>
          <w:szCs w:val="24"/>
        </w:rPr>
        <w:t>discriminability</w:t>
      </w:r>
      <w:r w:rsidR="00CD6689" w:rsidRPr="002A687C">
        <w:rPr>
          <w:sz w:val="24"/>
          <w:szCs w:val="24"/>
        </w:rPr>
        <w:t xml:space="preserve"> values</w:t>
      </w:r>
      <w:r w:rsidR="006A43D4" w:rsidRPr="002A687C">
        <w:rPr>
          <w:sz w:val="24"/>
          <w:szCs w:val="24"/>
        </w:rPr>
        <w:t xml:space="preserve"> </w:t>
      </w:r>
      <w:r w:rsidR="006A43D4" w:rsidRPr="002A687C">
        <w:rPr>
          <w:sz w:val="24"/>
          <w:szCs w:val="24"/>
        </w:rPr>
        <w:fldChar w:fldCharType="begin"/>
      </w:r>
      <w:r w:rsidR="006A43D4" w:rsidRPr="002A687C">
        <w:rPr>
          <w:sz w:val="24"/>
          <w:szCs w:val="24"/>
        </w:rPr>
        <w:instrText xml:space="preserve"> ADDIN ZOTERO_ITEM CSL_CITATION {"citationID":"b8bvZ4MM","properties":{"formattedCitation":"(Wang et al., 2020)","plainCitation":"(Wang et al., 2020)","noteIndex":0},"citationItems":[{"id":175,"uris":["http://zotero.org/users/5958044/items/R9PA3FRD"],"itemData":{"id":175,"type":"article-journal","abstract":"The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6A43D4" w:rsidRPr="002A687C">
        <w:rPr>
          <w:sz w:val="24"/>
          <w:szCs w:val="24"/>
        </w:rPr>
        <w:fldChar w:fldCharType="separate"/>
      </w:r>
      <w:r w:rsidR="006A43D4" w:rsidRPr="002A687C">
        <w:rPr>
          <w:sz w:val="24"/>
          <w:szCs w:val="24"/>
        </w:rPr>
        <w:t>(Wang et al., 2020)</w:t>
      </w:r>
      <w:r w:rsidR="006A43D4" w:rsidRPr="002A687C">
        <w:rPr>
          <w:sz w:val="24"/>
          <w:szCs w:val="24"/>
        </w:rPr>
        <w:fldChar w:fldCharType="end"/>
      </w:r>
      <w:commentRangeEnd w:id="442"/>
      <w:r w:rsidR="00CB6C9B" w:rsidRPr="002A687C">
        <w:rPr>
          <w:rStyle w:val="CommentReference"/>
          <w:sz w:val="24"/>
          <w:szCs w:val="24"/>
          <w:rPrChange w:id="443" w:author="Nielson, Dylan (NIH/NIMH) [E]" w:date="2022-10-11T10:44:00Z">
            <w:rPr>
              <w:rStyle w:val="CommentReference"/>
            </w:rPr>
          </w:rPrChange>
        </w:rPr>
        <w:commentReference w:id="442"/>
      </w:r>
      <w:r w:rsidR="00CD6689" w:rsidRPr="002A687C">
        <w:rPr>
          <w:sz w:val="24"/>
          <w:szCs w:val="24"/>
        </w:rPr>
        <w:t xml:space="preserve">. </w:t>
      </w:r>
      <w:r w:rsidR="00830760" w:rsidRPr="002A687C">
        <w:rPr>
          <w:sz w:val="24"/>
          <w:szCs w:val="24"/>
        </w:rPr>
        <w:t xml:space="preserve">The </w:t>
      </w:r>
      <w:r w:rsidR="00BF260D" w:rsidRPr="002A687C">
        <w:rPr>
          <w:sz w:val="24"/>
          <w:szCs w:val="24"/>
        </w:rPr>
        <w:t xml:space="preserve">overall </w:t>
      </w:r>
      <w:r w:rsidR="00830760" w:rsidRPr="002A687C">
        <w:rPr>
          <w:sz w:val="24"/>
          <w:szCs w:val="24"/>
          <w:rPrChange w:id="444" w:author="Nielson, Dylan (NIH/NIMH) [E]" w:date="2022-10-11T10:44:00Z">
            <w:rPr>
              <w:i/>
              <w:iCs/>
              <w:sz w:val="24"/>
              <w:szCs w:val="24"/>
            </w:rPr>
          </w:rPrChange>
        </w:rPr>
        <w:t>Discr.</w:t>
      </w:r>
      <w:r w:rsidR="00830760" w:rsidRPr="002A687C">
        <w:rPr>
          <w:sz w:val="24"/>
          <w:szCs w:val="24"/>
        </w:rPr>
        <w:t xml:space="preserve"> </w:t>
      </w:r>
      <w:r w:rsidR="007D0B4E" w:rsidRPr="002A687C">
        <w:rPr>
          <w:sz w:val="24"/>
          <w:szCs w:val="24"/>
        </w:rPr>
        <w:t xml:space="preserve">of </w:t>
      </w:r>
      <w:r w:rsidR="00BF260D" w:rsidRPr="002A687C">
        <w:rPr>
          <w:sz w:val="24"/>
          <w:szCs w:val="24"/>
        </w:rPr>
        <w:t>0.76</w:t>
      </w:r>
      <w:r w:rsidR="001E793F" w:rsidRPr="002A687C">
        <w:rPr>
          <w:sz w:val="24"/>
          <w:szCs w:val="24"/>
        </w:rPr>
        <w:t xml:space="preserve"> corresponds to an ICC of 0.83, </w:t>
      </w:r>
      <w:r w:rsidR="002516D4" w:rsidRPr="002A687C">
        <w:rPr>
          <w:sz w:val="24"/>
          <w:szCs w:val="24"/>
        </w:rPr>
        <w:t>suggesting that the reliability</w:t>
      </w:r>
      <w:r w:rsidR="001E793F" w:rsidRPr="002A687C">
        <w:rPr>
          <w:sz w:val="24"/>
          <w:szCs w:val="24"/>
        </w:rPr>
        <w:t xml:space="preserve"> </w:t>
      </w:r>
      <w:r w:rsidR="002516D4" w:rsidRPr="002A687C">
        <w:rPr>
          <w:sz w:val="24"/>
          <w:szCs w:val="24"/>
        </w:rPr>
        <w:t xml:space="preserve">of multivariate </w:t>
      </w:r>
      <w:r w:rsidR="007D2EF1" w:rsidRPr="002A687C">
        <w:rPr>
          <w:sz w:val="24"/>
          <w:szCs w:val="24"/>
        </w:rPr>
        <w:t xml:space="preserve">features is much greater than at the univariate level. </w:t>
      </w:r>
      <w:r w:rsidR="00B12DAD" w:rsidRPr="002A687C">
        <w:rPr>
          <w:sz w:val="24"/>
          <w:szCs w:val="24"/>
        </w:rPr>
        <w:t xml:space="preserve">To put this further into context, we can </w:t>
      </w:r>
      <w:r w:rsidR="006F2BEC" w:rsidRPr="002A687C">
        <w:rPr>
          <w:sz w:val="24"/>
          <w:szCs w:val="24"/>
        </w:rPr>
        <w:t xml:space="preserve">calculate equivalent discriminability values for the observed univariate ICCs. </w:t>
      </w:r>
      <w:r w:rsidR="007C4CDB" w:rsidRPr="002A687C">
        <w:rPr>
          <w:sz w:val="24"/>
          <w:szCs w:val="24"/>
        </w:rPr>
        <w:t xml:space="preserve">The </w:t>
      </w:r>
      <w:r w:rsidR="002B6CEF" w:rsidRPr="002A687C">
        <w:rPr>
          <w:sz w:val="24"/>
          <w:szCs w:val="24"/>
        </w:rPr>
        <w:t xml:space="preserve">overall </w:t>
      </w:r>
      <w:r w:rsidR="007C4CDB" w:rsidRPr="002A687C">
        <w:rPr>
          <w:sz w:val="24"/>
          <w:szCs w:val="24"/>
        </w:rPr>
        <w:t>mean ICC of 0.31</w:t>
      </w:r>
      <w:r w:rsidR="002516D4" w:rsidRPr="002A687C">
        <w:rPr>
          <w:sz w:val="24"/>
          <w:szCs w:val="24"/>
        </w:rPr>
        <w:t xml:space="preserve"> </w:t>
      </w:r>
      <w:r w:rsidR="007C4CDB" w:rsidRPr="002A687C">
        <w:rPr>
          <w:sz w:val="24"/>
          <w:szCs w:val="24"/>
        </w:rPr>
        <w:t xml:space="preserve">is equivalent to a </w:t>
      </w:r>
      <w:r w:rsidR="00CE6A8C" w:rsidRPr="002A687C">
        <w:rPr>
          <w:sz w:val="24"/>
          <w:szCs w:val="24"/>
          <w:rPrChange w:id="445" w:author="Nielson, Dylan (NIH/NIMH) [E]" w:date="2022-10-11T10:44:00Z">
            <w:rPr>
              <w:i/>
              <w:iCs/>
              <w:sz w:val="24"/>
              <w:szCs w:val="24"/>
            </w:rPr>
          </w:rPrChange>
        </w:rPr>
        <w:t>Discr.</w:t>
      </w:r>
      <w:r w:rsidR="00CE6A8C" w:rsidRPr="002A687C">
        <w:rPr>
          <w:sz w:val="24"/>
          <w:szCs w:val="24"/>
        </w:rPr>
        <w:t xml:space="preserve"> of 0.56, only just above chance discriminability.</w:t>
      </w:r>
      <w:r w:rsidR="00CE6A8C">
        <w:t xml:space="preserve"> </w:t>
      </w:r>
      <w:r>
        <w:br w:type="page"/>
      </w:r>
    </w:p>
    <w:p w14:paraId="429127A7" w14:textId="09735F06" w:rsidR="00893456" w:rsidRDefault="0089755D" w:rsidP="00893456">
      <w:pPr>
        <w:keepNext/>
        <w:widowControl/>
        <w:autoSpaceDE/>
        <w:autoSpaceDN/>
        <w:spacing w:line="480" w:lineRule="auto"/>
      </w:pPr>
      <w:r>
        <w:rPr>
          <w:noProof/>
          <w:szCs w:val="24"/>
        </w:rPr>
        <mc:AlternateContent>
          <mc:Choice Requires="wps">
            <w:drawing>
              <wp:anchor distT="0" distB="0" distL="114300" distR="114300" simplePos="0" relativeHeight="251661312" behindDoc="0" locked="0" layoutInCell="1" allowOverlap="1" wp14:anchorId="140C70CA" wp14:editId="6C4E2B93">
                <wp:simplePos x="0" y="0"/>
                <wp:positionH relativeFrom="column">
                  <wp:posOffset>3248314</wp:posOffset>
                </wp:positionH>
                <wp:positionV relativeFrom="page">
                  <wp:posOffset>774988</wp:posOffset>
                </wp:positionV>
                <wp:extent cx="311727" cy="304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701E4623" w14:textId="44B350F2" w:rsidR="00CE3994" w:rsidRPr="00C32068" w:rsidRDefault="00CE3994" w:rsidP="00CE3994">
                            <w:pPr>
                              <w:rPr>
                                <w:b/>
                                <w:bCs/>
                              </w:rPr>
                            </w:pPr>
                            <w:r w:rsidRPr="00C32068">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70CA" id="Text Box 10" o:spid="_x0000_s1032" type="#_x0000_t202" style="position:absolute;margin-left:255.75pt;margin-top:61pt;width:24.5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Vy1GgIAADI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" filled="f" stroked="f" strokeweight=".5pt">
                <v:textbox>
                  <w:txbxContent>
                    <w:p w14:paraId="701E4623" w14:textId="44B350F2" w:rsidR="00CE3994" w:rsidRPr="00C32068" w:rsidRDefault="00CE3994" w:rsidP="00CE3994">
                      <w:pPr>
                        <w:rPr>
                          <w:b/>
                          <w:bCs/>
                        </w:rPr>
                      </w:pPr>
                      <w:r w:rsidRPr="00C32068">
                        <w:rPr>
                          <w:b/>
                          <w:bCs/>
                        </w:rPr>
                        <w:t>B</w:t>
                      </w:r>
                    </w:p>
                  </w:txbxContent>
                </v:textbox>
                <w10:wrap anchory="page"/>
              </v:shape>
            </w:pict>
          </mc:Fallback>
        </mc:AlternateContent>
      </w:r>
      <w:r>
        <w:rPr>
          <w:noProof/>
          <w:szCs w:val="24"/>
        </w:rPr>
        <mc:AlternateContent>
          <mc:Choice Requires="wps">
            <w:drawing>
              <wp:anchor distT="0" distB="0" distL="114300" distR="114300" simplePos="0" relativeHeight="251659264" behindDoc="0" locked="0" layoutInCell="1" allowOverlap="1" wp14:anchorId="64BD739A" wp14:editId="4DBF4EF4">
                <wp:simplePos x="0" y="0"/>
                <wp:positionH relativeFrom="column">
                  <wp:posOffset>131156</wp:posOffset>
                </wp:positionH>
                <wp:positionV relativeFrom="page">
                  <wp:posOffset>768466</wp:posOffset>
                </wp:positionV>
                <wp:extent cx="311727"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5ACD7759" w14:textId="285FBFAE" w:rsidR="00CE3994" w:rsidRPr="00C32068" w:rsidRDefault="00CE3994">
                            <w:pPr>
                              <w:rPr>
                                <w:b/>
                                <w:bCs/>
                              </w:rPr>
                            </w:pPr>
                            <w:r w:rsidRPr="00C32068">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739A" id="Text Box 7" o:spid="_x0000_s1033" type="#_x0000_t202" style="position:absolute;margin-left:10.35pt;margin-top:60.5pt;width:24.5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0RGwIAADIEAAAOAAAAZHJzL2Uyb0RvYy54bWysU9tuGyEQfa/Uf0C813uxEy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" filled="f" stroked="f" strokeweight=".5pt">
                <v:textbox>
                  <w:txbxContent>
                    <w:p w14:paraId="5ACD7759" w14:textId="285FBFAE" w:rsidR="00CE3994" w:rsidRPr="00C32068" w:rsidRDefault="00CE3994">
                      <w:pPr>
                        <w:rPr>
                          <w:b/>
                          <w:bCs/>
                        </w:rPr>
                      </w:pPr>
                      <w:r w:rsidRPr="00C32068">
                        <w:rPr>
                          <w:b/>
                          <w:bCs/>
                        </w:rPr>
                        <w:t>A</w:t>
                      </w:r>
                    </w:p>
                  </w:txbxContent>
                </v:textbox>
                <w10:wrap anchory="page"/>
              </v:shape>
            </w:pict>
          </mc:Fallback>
        </mc:AlternateContent>
      </w:r>
      <w:commentRangeStart w:id="446"/>
      <w:r w:rsidR="00E703C7">
        <w:rPr>
          <w:noProof/>
          <w:szCs w:val="24"/>
        </w:rPr>
        <mc:AlternateContent>
          <mc:Choice Requires="wpg">
            <w:drawing>
              <wp:inline distT="0" distB="0" distL="0" distR="0" wp14:anchorId="450626C1" wp14:editId="6B0898DE">
                <wp:extent cx="6296025" cy="2770909"/>
                <wp:effectExtent l="0" t="0" r="9525" b="0"/>
                <wp:docPr id="27" name="Group 27"/>
                <wp:cNvGraphicFramePr/>
                <a:graphic xmlns:a="http://schemas.openxmlformats.org/drawingml/2006/main">
                  <a:graphicData uri="http://schemas.microsoft.com/office/word/2010/wordprocessingGroup">
                    <wpg:wgp>
                      <wpg:cNvGrpSpPr/>
                      <wpg:grpSpPr>
                        <a:xfrm>
                          <a:off x="0" y="0"/>
                          <a:ext cx="6296025" cy="2770909"/>
                          <a:chOff x="0" y="101676"/>
                          <a:chExt cx="7195820" cy="2905026"/>
                        </a:xfrm>
                      </wpg:grpSpPr>
                      <wpg:grpSp>
                        <wpg:cNvPr id="13" name="Group 13"/>
                        <wpg:cNvGrpSpPr/>
                        <wpg:grpSpPr>
                          <a:xfrm>
                            <a:off x="0" y="101676"/>
                            <a:ext cx="6737607" cy="2457031"/>
                            <a:chOff x="0" y="101676"/>
                            <a:chExt cx="6737607" cy="2457031"/>
                          </a:xfrm>
                        </wpg:grpSpPr>
                        <pic:pic xmlns:pic="http://schemas.openxmlformats.org/drawingml/2006/picture">
                          <pic:nvPicPr>
                            <pic:cNvPr id="8" name="Picture 8" descr="Chart, bar chart, box and whisker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547941" y="101676"/>
                              <a:ext cx="3189666" cy="2457031"/>
                            </a:xfrm>
                            <a:prstGeom prst="rect">
                              <a:avLst/>
                            </a:prstGeom>
                          </pic:spPr>
                        </pic:pic>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0" y="112813"/>
                              <a:ext cx="3462020" cy="2441372"/>
                            </a:xfrm>
                            <a:prstGeom prst="rect">
                              <a:avLst/>
                            </a:prstGeom>
                          </pic:spPr>
                        </pic:pic>
                      </wpg:grpSp>
                      <wps:wsp>
                        <wps:cNvPr id="11" name="Text Box 11"/>
                        <wps:cNvSpPr txBox="1"/>
                        <wps:spPr>
                          <a:xfrm>
                            <a:off x="47625" y="2657311"/>
                            <a:ext cx="7148195" cy="349391"/>
                          </a:xfrm>
                          <a:prstGeom prst="rect">
                            <a:avLst/>
                          </a:prstGeom>
                          <a:solidFill>
                            <a:prstClr val="white"/>
                          </a:solidFill>
                          <a:ln>
                            <a:noFill/>
                          </a:ln>
                        </wps:spPr>
                        <wps:txbx>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0626C1" id="Group 27" o:spid="_x0000_s1034" style="width:495.75pt;height:218.2pt;mso-position-horizontal-relative:char;mso-position-vertical-relative:line" coordorigin=",1016" coordsize="71958,2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">
                <v:group id="Group 13" o:spid="_x0000_s1035" style="position:absolute;top:1016;width:67376;height:24571" coordorigin=",1016" coordsize="67376,2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8" o:spid="_x0000_s1036" type="#_x0000_t75" alt="Chart, bar chart, box and whisker chart&#10;&#10;Description automatically generated" style="position:absolute;left:35479;top:1016;width:31897;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">
                    <v:imagedata r:id="rId20" o:title="Chart, bar chart, box and whisker chart&#10;&#10;Description automatically generated"/>
                  </v:shape>
                  <v:shape id="Picture 9" o:spid="_x0000_s1037" type="#_x0000_t75" style="position:absolute;top:1128;width:34620;height:2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">
                    <v:imagedata r:id="rId21" o:title=""/>
                  </v:shape>
                </v:group>
                <v:shape id="Text Box 11" o:spid="_x0000_s1038" type="#_x0000_t202" style="position:absolute;left:476;top:26573;width:71482;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v:textbox>
                </v:shape>
                <w10:anchorlock/>
              </v:group>
            </w:pict>
          </mc:Fallback>
        </mc:AlternateContent>
      </w:r>
      <w:commentRangeEnd w:id="446"/>
      <w:r w:rsidR="00981F90">
        <w:rPr>
          <w:rStyle w:val="CommentReference"/>
        </w:rPr>
        <w:commentReference w:id="446"/>
      </w:r>
      <w:r w:rsidR="00893456">
        <w:rPr>
          <w:noProof/>
        </w:rPr>
        <mc:AlternateContent>
          <mc:Choice Requires="wpg">
            <w:drawing>
              <wp:inline distT="0" distB="0" distL="0" distR="0" wp14:anchorId="7D35BBAE" wp14:editId="744296D7">
                <wp:extent cx="5943600" cy="3752533"/>
                <wp:effectExtent l="0" t="0" r="0" b="635"/>
                <wp:docPr id="30" name="Group 30"/>
                <wp:cNvGraphicFramePr/>
                <a:graphic xmlns:a="http://schemas.openxmlformats.org/drawingml/2006/main">
                  <a:graphicData uri="http://schemas.microsoft.com/office/word/2010/wordprocessingGroup">
                    <wpg:wgp>
                      <wpg:cNvGrpSpPr/>
                      <wpg:grpSpPr>
                        <a:xfrm>
                          <a:off x="0" y="0"/>
                          <a:ext cx="5943600" cy="3752533"/>
                          <a:chOff x="0" y="0"/>
                          <a:chExt cx="5943600" cy="3752533"/>
                        </a:xfrm>
                      </wpg:grpSpPr>
                      <pic:pic xmlns:pic="http://schemas.openxmlformats.org/drawingml/2006/picture">
                        <pic:nvPicPr>
                          <pic:cNvPr id="2" name="Picture 1" descr="A picture containing circle&#10;&#10;Description automatically generated">
                            <a:extLst>
                              <a:ext uri="{FF2B5EF4-FFF2-40B4-BE49-F238E27FC236}">
                                <a16:creationId xmlns:a16="http://schemas.microsoft.com/office/drawing/2014/main" id="{7693CACC-A38D-9464-390B-19FD24AA3C8F}"/>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b="12265"/>
                          <a:stretch/>
                        </pic:blipFill>
                        <pic:spPr bwMode="auto">
                          <a:xfrm>
                            <a:off x="0" y="0"/>
                            <a:ext cx="5943600" cy="319532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262313"/>
                            <a:ext cx="5942965" cy="490220"/>
                          </a:xfrm>
                          <a:prstGeom prst="rect">
                            <a:avLst/>
                          </a:prstGeom>
                          <a:noFill/>
                          <a:ln w="9525">
                            <a:noFill/>
                            <a:miter lim="800000"/>
                            <a:headEnd/>
                            <a:tailEnd/>
                          </a:ln>
                        </wps:spPr>
                        <wps:txbx>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wps:txbx>
                        <wps:bodyPr rot="0" vert="horz" wrap="square" lIns="91440" tIns="45720" rIns="91440" bIns="45720" anchor="t" anchorCtr="0">
                          <a:spAutoFit/>
                        </wps:bodyPr>
                      </wps:wsp>
                    </wpg:wgp>
                  </a:graphicData>
                </a:graphic>
              </wp:inline>
            </w:drawing>
          </mc:Choice>
          <mc:Fallback>
            <w:pict>
              <v:group w14:anchorId="7D35BBAE" id="Group 30" o:spid="_x0000_s1039" style="width:468pt;height:295.5pt;mso-position-horizontal-relative:char;mso-position-vertical-relative:line" coordsize="59436,3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">
                <v:shape id="Picture 1" o:spid="_x0000_s1040" type="#_x0000_t75" alt="A picture containing circle&#10;&#10;Description automatically generated" style="position:absolute;width:59436;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">
                  <v:imagedata r:id="rId23" o:title="A picture containing circle&#10;&#10;Description automatically generated" cropbottom="8038f"/>
                </v:shape>
                <v:shape id="Text Box 2" o:spid="_x0000_s1041" type="#_x0000_t202" style="position:absolute;top:32623;width:5942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v:textbox>
                </v:shape>
                <w10:anchorlock/>
              </v:group>
            </w:pict>
          </mc:Fallback>
        </mc:AlternateContent>
      </w:r>
    </w:p>
    <w:p w14:paraId="55AB0716" w14:textId="211E62ED" w:rsidR="00893456" w:rsidRDefault="00893456" w:rsidP="00893456">
      <w:pPr>
        <w:widowControl/>
        <w:autoSpaceDE/>
        <w:autoSpaceDN/>
        <w:spacing w:line="480" w:lineRule="auto"/>
        <w:rPr>
          <w:szCs w:val="24"/>
        </w:rPr>
      </w:pPr>
      <w:r>
        <w:rPr>
          <w:szCs w:val="24"/>
        </w:rPr>
        <w:br w:type="page"/>
      </w:r>
    </w:p>
    <w:p w14:paraId="16632866" w14:textId="4723C6D3" w:rsidR="00893456" w:rsidRDefault="00483E01" w:rsidP="00C01503">
      <w:pPr>
        <w:pStyle w:val="Heading2"/>
        <w:ind w:left="0"/>
        <w:rPr>
          <w:rFonts w:ascii="Times New Roman" w:hAnsi="Times New Roman" w:cs="Times New Roman"/>
          <w:sz w:val="24"/>
          <w:szCs w:val="24"/>
        </w:rPr>
      </w:pPr>
      <w:r>
        <w:rPr>
          <w:rFonts w:ascii="Times New Roman" w:hAnsi="Times New Roman" w:cs="Times New Roman"/>
          <w:sz w:val="24"/>
          <w:szCs w:val="24"/>
        </w:rPr>
        <w:t xml:space="preserve">Association </w:t>
      </w:r>
      <w:r w:rsidR="00C01503">
        <w:rPr>
          <w:rFonts w:ascii="Times New Roman" w:hAnsi="Times New Roman" w:cs="Times New Roman"/>
          <w:sz w:val="24"/>
          <w:szCs w:val="24"/>
        </w:rPr>
        <w:t>of test-retest reliability with behavioral and clinical measures</w:t>
      </w:r>
    </w:p>
    <w:p w14:paraId="7511892C" w14:textId="390880E8" w:rsidR="00893456" w:rsidRDefault="0017459C" w:rsidP="00D34230">
      <w:pPr>
        <w:pStyle w:val="Heading2"/>
        <w:ind w:left="0"/>
        <w:rPr>
          <w:rFonts w:ascii="Times New Roman" w:hAnsi="Times New Roman" w:cs="Times New Roman"/>
          <w:b w:val="0"/>
          <w:bCs w:val="0"/>
          <w:sz w:val="24"/>
          <w:szCs w:val="24"/>
        </w:rPr>
      </w:pPr>
      <w:r>
        <w:rPr>
          <w:rFonts w:ascii="Times New Roman" w:hAnsi="Times New Roman" w:cs="Times New Roman"/>
          <w:b w:val="0"/>
          <w:bCs w:val="0"/>
          <w:sz w:val="24"/>
          <w:szCs w:val="24"/>
        </w:rPr>
        <w:t>The reliability of edges was not associated with the</w:t>
      </w:r>
      <w:r w:rsidR="00D34230">
        <w:rPr>
          <w:rFonts w:ascii="Times New Roman" w:hAnsi="Times New Roman" w:cs="Times New Roman"/>
          <w:b w:val="0"/>
          <w:bCs w:val="0"/>
          <w:sz w:val="24"/>
          <w:szCs w:val="24"/>
        </w:rPr>
        <w:t xml:space="preserve"> edge-level</w:t>
      </w:r>
      <w:r>
        <w:rPr>
          <w:rFonts w:ascii="Times New Roman" w:hAnsi="Times New Roman" w:cs="Times New Roman"/>
          <w:b w:val="0"/>
          <w:bCs w:val="0"/>
          <w:sz w:val="24"/>
          <w:szCs w:val="24"/>
        </w:rPr>
        <w:t xml:space="preserve"> effect size </w:t>
      </w:r>
      <w:r w:rsidR="00D34230">
        <w:rPr>
          <w:rFonts w:ascii="Times New Roman" w:hAnsi="Times New Roman" w:cs="Times New Roman"/>
          <w:b w:val="0"/>
          <w:bCs w:val="0"/>
          <w:sz w:val="24"/>
          <w:szCs w:val="24"/>
        </w:rPr>
        <w:t>of group differences between depressed and healthy participants. There was no correlation between</w:t>
      </w:r>
      <w:r w:rsidR="00893456">
        <w:rPr>
          <w:rFonts w:ascii="Times New Roman" w:hAnsi="Times New Roman" w:cs="Times New Roman"/>
          <w:b w:val="0"/>
          <w:bCs w:val="0"/>
          <w:sz w:val="24"/>
          <w:szCs w:val="24"/>
        </w:rPr>
        <w:t xml:space="preserve"> ICC, group consistency, differential power, or distance rank [Fig. 4]</w:t>
      </w:r>
      <w:r w:rsidR="00D34230">
        <w:rPr>
          <w:rFonts w:ascii="Times New Roman" w:hAnsi="Times New Roman" w:cs="Times New Roman"/>
          <w:b w:val="0"/>
          <w:bCs w:val="0"/>
          <w:sz w:val="24"/>
          <w:szCs w:val="24"/>
        </w:rPr>
        <w:t xml:space="preserve"> with </w:t>
      </w:r>
      <w:r w:rsidR="009077AC">
        <w:rPr>
          <w:rFonts w:ascii="Times New Roman" w:hAnsi="Times New Roman" w:cs="Times New Roman"/>
          <w:b w:val="0"/>
          <w:bCs w:val="0"/>
          <w:sz w:val="24"/>
          <w:szCs w:val="24"/>
        </w:rPr>
        <w:t xml:space="preserve">MDD-HV </w:t>
      </w:r>
      <w:r w:rsidR="00D34230">
        <w:rPr>
          <w:rFonts w:ascii="Times New Roman" w:hAnsi="Times New Roman" w:cs="Times New Roman"/>
          <w:b w:val="0"/>
          <w:bCs w:val="0"/>
          <w:sz w:val="24"/>
          <w:szCs w:val="24"/>
        </w:rPr>
        <w:t>effect size</w:t>
      </w:r>
      <w:r w:rsidR="009077AC">
        <w:rPr>
          <w:rFonts w:ascii="Times New Roman" w:hAnsi="Times New Roman" w:cs="Times New Roman"/>
          <w:b w:val="0"/>
          <w:bCs w:val="0"/>
          <w:sz w:val="24"/>
          <w:szCs w:val="24"/>
        </w:rPr>
        <w:t xml:space="preserve"> at baseline or one year</w:t>
      </w:r>
      <w:r w:rsidR="00D34230">
        <w:rPr>
          <w:rFonts w:ascii="Times New Roman" w:hAnsi="Times New Roman" w:cs="Times New Roman"/>
          <w:b w:val="0"/>
          <w:bCs w:val="0"/>
          <w:sz w:val="24"/>
          <w:szCs w:val="24"/>
        </w:rPr>
        <w:t xml:space="preserve">. </w:t>
      </w:r>
    </w:p>
    <w:p w14:paraId="44365361" w14:textId="77777777" w:rsidR="00C01503" w:rsidRPr="003A7A36" w:rsidRDefault="00C01503" w:rsidP="00C01503">
      <w:pPr>
        <w:pStyle w:val="Heading2"/>
        <w:ind w:left="0"/>
        <w:rPr>
          <w:rFonts w:ascii="Times New Roman" w:hAnsi="Times New Roman" w:cs="Times New Roman"/>
          <w:sz w:val="24"/>
          <w:szCs w:val="24"/>
        </w:rPr>
      </w:pPr>
    </w:p>
    <w:p w14:paraId="6DF3A8E0" w14:textId="01D24C4E" w:rsidR="00893456" w:rsidRPr="003A7A36" w:rsidRDefault="00893456" w:rsidP="00C01503">
      <w:pPr>
        <w:pStyle w:val="Heading2"/>
        <w:ind w:left="0"/>
        <w:rPr>
          <w:rFonts w:ascii="Times New Roman" w:hAnsi="Times New Roman" w:cs="Times New Roman"/>
          <w:sz w:val="24"/>
          <w:szCs w:val="24"/>
        </w:rPr>
      </w:pPr>
      <w:r>
        <w:rPr>
          <w:rFonts w:ascii="Times New Roman" w:hAnsi="Times New Roman" w:cs="Times New Roman"/>
          <w:b w:val="0"/>
          <w:bCs w:val="0"/>
          <w:sz w:val="24"/>
          <w:szCs w:val="24"/>
        </w:rPr>
        <w:t xml:space="preserve">Continuous measures of reliability were not correlated with the change or between-session mean of the MFQ, SHAPS, ARI 1 week, or SCARED, nor did they correlate with age or medication status. The continuous measure of fingerprinting was </w:t>
      </w:r>
      <w:r w:rsidR="00C55385">
        <w:rPr>
          <w:rFonts w:ascii="Times New Roman" w:hAnsi="Times New Roman" w:cs="Times New Roman"/>
          <w:b w:val="0"/>
          <w:bCs w:val="0"/>
          <w:sz w:val="24"/>
          <w:szCs w:val="24"/>
        </w:rPr>
        <w:t xml:space="preserve">negatively </w:t>
      </w:r>
      <w:r>
        <w:rPr>
          <w:rFonts w:ascii="Times New Roman" w:hAnsi="Times New Roman" w:cs="Times New Roman"/>
          <w:b w:val="0"/>
          <w:bCs w:val="0"/>
          <w:sz w:val="24"/>
          <w:szCs w:val="24"/>
        </w:rPr>
        <w:t>correlated with maximum framewise displacement (</w:t>
      </w:r>
      <w:r w:rsidR="00E75CC1">
        <w:rPr>
          <w:rFonts w:ascii="Times New Roman" w:hAnsi="Times New Roman" w:cs="Times New Roman"/>
          <w:b w:val="0"/>
          <w:bCs w:val="0"/>
          <w:sz w:val="24"/>
          <w:szCs w:val="24"/>
        </w:rPr>
        <w:t xml:space="preserve">Spearman’s </w:t>
      </w:r>
      <w:r w:rsidR="00E75CC1">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-.38,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and between-session mean </w:t>
      </w:r>
      <w:r w:rsidR="00B6373C">
        <w:rPr>
          <w:rFonts w:ascii="Times New Roman" w:hAnsi="Times New Roman" w:cs="Times New Roman"/>
          <w:b w:val="0"/>
          <w:bCs w:val="0"/>
          <w:sz w:val="24"/>
          <w:szCs w:val="24"/>
        </w:rPr>
        <w:t>framewise displacement</w:t>
      </w:r>
      <w:r>
        <w:rPr>
          <w:rFonts w:ascii="Times New Roman" w:hAnsi="Times New Roman" w:cs="Times New Roman"/>
          <w:b w:val="0"/>
          <w:bCs w:val="0"/>
          <w:sz w:val="24"/>
          <w:szCs w:val="24"/>
        </w:rPr>
        <w:t xml:space="preserve"> (</w:t>
      </w:r>
      <w:r>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-.63,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after correction for multiple comparisons</w:t>
      </w:r>
      <w:r w:rsidR="00C55385">
        <w:rPr>
          <w:rFonts w:ascii="Times New Roman" w:hAnsi="Times New Roman" w:cs="Times New Roman"/>
          <w:b w:val="0"/>
          <w:bCs w:val="0"/>
          <w:sz w:val="24"/>
          <w:szCs w:val="24"/>
        </w:rPr>
        <w:t>, reflecting the sensitivity of fingerprinting to motion and other sources of noise [Fig. 5]</w:t>
      </w:r>
      <w:r>
        <w:rPr>
          <w:rFonts w:ascii="Times New Roman" w:hAnsi="Times New Roman" w:cs="Times New Roman"/>
          <w:b w:val="0"/>
          <w:bCs w:val="0"/>
          <w:sz w:val="24"/>
          <w:szCs w:val="24"/>
        </w:rPr>
        <w:t xml:space="preserve">.  </w:t>
      </w:r>
    </w:p>
    <w:p w14:paraId="37A27ED4" w14:textId="73089ABF" w:rsidR="00893456" w:rsidRDefault="00B25423"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6432" behindDoc="0" locked="0" layoutInCell="1" allowOverlap="1" wp14:anchorId="479418A6" wp14:editId="4BA96A5E">
                <wp:simplePos x="0" y="0"/>
                <wp:positionH relativeFrom="column">
                  <wp:posOffset>138430</wp:posOffset>
                </wp:positionH>
                <wp:positionV relativeFrom="page">
                  <wp:posOffset>3051175</wp:posOffset>
                </wp:positionV>
                <wp:extent cx="311150" cy="304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2E949B0D" w14:textId="77777777" w:rsidR="00B25423" w:rsidRPr="004C46B9" w:rsidRDefault="00B25423" w:rsidP="00B25423">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18A6" id="Text Box 32" o:spid="_x0000_s1042" type="#_x0000_t202" style="position:absolute;left:0;text-align:left;margin-left:10.9pt;margin-top:240.25pt;width:24.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" filled="f" stroked="f" strokeweight=".5pt">
                <v:textbox>
                  <w:txbxContent>
                    <w:p w14:paraId="2E949B0D" w14:textId="77777777" w:rsidR="00B25423" w:rsidRPr="004C46B9" w:rsidRDefault="00B25423" w:rsidP="00B25423">
                      <w:pPr>
                        <w:rPr>
                          <w:b/>
                          <w:bCs/>
                        </w:rPr>
                      </w:pPr>
                      <w:r w:rsidRPr="004C46B9">
                        <w:rPr>
                          <w:b/>
                          <w:bCs/>
                        </w:rPr>
                        <w:t>A</w:t>
                      </w:r>
                    </w:p>
                  </w:txbxContent>
                </v:textbox>
                <w10:wrap anchory="page"/>
              </v:shape>
            </w:pict>
          </mc:Fallback>
        </mc:AlternateContent>
      </w:r>
      <w:r>
        <w:rPr>
          <w:noProof/>
          <w:szCs w:val="24"/>
        </w:rPr>
        <mc:AlternateContent>
          <mc:Choice Requires="wps">
            <w:drawing>
              <wp:anchor distT="0" distB="0" distL="114300" distR="114300" simplePos="0" relativeHeight="251667456" behindDoc="0" locked="0" layoutInCell="1" allowOverlap="1" wp14:anchorId="03AF381E" wp14:editId="3D62888B">
                <wp:simplePos x="0" y="0"/>
                <wp:positionH relativeFrom="column">
                  <wp:posOffset>3401810</wp:posOffset>
                </wp:positionH>
                <wp:positionV relativeFrom="page">
                  <wp:posOffset>3030624</wp:posOffset>
                </wp:positionV>
                <wp:extent cx="311150" cy="304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0B6F3F76" w14:textId="77777777" w:rsidR="00B25423" w:rsidRPr="004C46B9" w:rsidRDefault="00B25423" w:rsidP="00B25423">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381E" id="Text Box 33" o:spid="_x0000_s1043" type="#_x0000_t202" style="position:absolute;left:0;text-align:left;margin-left:267.85pt;margin-top:238.65pt;width:24.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SCGQIAADI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" filled="f" stroked="f" strokeweight=".5pt">
                <v:textbox>
                  <w:txbxContent>
                    <w:p w14:paraId="0B6F3F76" w14:textId="77777777" w:rsidR="00B25423" w:rsidRPr="004C46B9" w:rsidRDefault="00B25423" w:rsidP="00B25423">
                      <w:pPr>
                        <w:rPr>
                          <w:b/>
                          <w:bCs/>
                        </w:rPr>
                      </w:pPr>
                      <w:r w:rsidRPr="004C46B9">
                        <w:rPr>
                          <w:b/>
                          <w:bCs/>
                        </w:rPr>
                        <w:t>B</w:t>
                      </w:r>
                    </w:p>
                  </w:txbxContent>
                </v:textbox>
                <w10:wrap anchory="page"/>
              </v:shape>
            </w:pict>
          </mc:Fallback>
        </mc:AlternateContent>
      </w:r>
    </w:p>
    <w:p w14:paraId="6FE862C1" w14:textId="4B6DBAF0" w:rsidR="00893456" w:rsidRDefault="00A94A94"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9504" behindDoc="0" locked="0" layoutInCell="1" allowOverlap="1" wp14:anchorId="192DFEF0" wp14:editId="32E4A872">
                <wp:simplePos x="0" y="0"/>
                <wp:positionH relativeFrom="column">
                  <wp:posOffset>124460</wp:posOffset>
                </wp:positionH>
                <wp:positionV relativeFrom="page">
                  <wp:posOffset>5143500</wp:posOffset>
                </wp:positionV>
                <wp:extent cx="31115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E57C72E" w14:textId="02511DB0" w:rsidR="00A94A94" w:rsidRPr="004C46B9" w:rsidRDefault="00A94A94" w:rsidP="00A94A94">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FEF0" id="Text Box 34" o:spid="_x0000_s1044" type="#_x0000_t202" style="position:absolute;left:0;text-align:left;margin-left:9.8pt;margin-top:405pt;width:24.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" filled="f" stroked="f" strokeweight=".5pt">
                <v:textbox>
                  <w:txbxContent>
                    <w:p w14:paraId="6E57C72E" w14:textId="02511DB0" w:rsidR="00A94A94" w:rsidRPr="004C46B9" w:rsidRDefault="00A94A94" w:rsidP="00A94A94">
                      <w:pPr>
                        <w:rPr>
                          <w:b/>
                          <w:bCs/>
                        </w:rPr>
                      </w:pPr>
                      <w:r>
                        <w:rPr>
                          <w:b/>
                          <w:bCs/>
                        </w:rPr>
                        <w:t>C</w:t>
                      </w:r>
                    </w:p>
                  </w:txbxContent>
                </v:textbox>
                <w10:wrap anchory="page"/>
              </v:shape>
            </w:pict>
          </mc:Fallback>
        </mc:AlternateContent>
      </w:r>
      <w:r>
        <w:rPr>
          <w:noProof/>
          <w:szCs w:val="24"/>
        </w:rPr>
        <mc:AlternateContent>
          <mc:Choice Requires="wps">
            <w:drawing>
              <wp:anchor distT="0" distB="0" distL="114300" distR="114300" simplePos="0" relativeHeight="251670528" behindDoc="0" locked="0" layoutInCell="1" allowOverlap="1" wp14:anchorId="73925A52" wp14:editId="5467F311">
                <wp:simplePos x="0" y="0"/>
                <wp:positionH relativeFrom="column">
                  <wp:posOffset>3387956</wp:posOffset>
                </wp:positionH>
                <wp:positionV relativeFrom="page">
                  <wp:posOffset>5122776</wp:posOffset>
                </wp:positionV>
                <wp:extent cx="311150" cy="304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4ABF87BA" w14:textId="1CCED976" w:rsidR="00A94A94" w:rsidRPr="004C46B9" w:rsidRDefault="00A94A94" w:rsidP="00A94A94">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5A52" id="Text Box 35" o:spid="_x0000_s1045" type="#_x0000_t202" style="position:absolute;left:0;text-align:left;margin-left:266.75pt;margin-top:403.35pt;width:24.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" filled="f" stroked="f" strokeweight=".5pt">
                <v:textbox>
                  <w:txbxContent>
                    <w:p w14:paraId="4ABF87BA" w14:textId="1CCED976" w:rsidR="00A94A94" w:rsidRPr="004C46B9" w:rsidRDefault="00A94A94" w:rsidP="00A94A94">
                      <w:pPr>
                        <w:rPr>
                          <w:b/>
                          <w:bCs/>
                        </w:rPr>
                      </w:pPr>
                      <w:r>
                        <w:rPr>
                          <w:b/>
                          <w:bCs/>
                        </w:rPr>
                        <w:t>D</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inline distT="0" distB="0" distL="0" distR="0" wp14:anchorId="4224AD52" wp14:editId="52D09447">
                <wp:extent cx="6005830" cy="4645277"/>
                <wp:effectExtent l="0" t="0" r="0" b="3175"/>
                <wp:docPr id="26" name="Group 26"/>
                <wp:cNvGraphicFramePr/>
                <a:graphic xmlns:a="http://schemas.openxmlformats.org/drawingml/2006/main">
                  <a:graphicData uri="http://schemas.microsoft.com/office/word/2010/wordprocessingGroup">
                    <wpg:wgp>
                      <wpg:cNvGrpSpPr/>
                      <wpg:grpSpPr>
                        <a:xfrm>
                          <a:off x="0" y="0"/>
                          <a:ext cx="6005830" cy="4645277"/>
                          <a:chOff x="0" y="2288"/>
                          <a:chExt cx="6006145" cy="4645277"/>
                        </a:xfrm>
                      </wpg:grpSpPr>
                      <wps:wsp>
                        <wps:cNvPr id="19" name="Text Box 19"/>
                        <wps:cNvSpPr txBox="1"/>
                        <wps:spPr>
                          <a:xfrm>
                            <a:off x="61910" y="4257675"/>
                            <a:ext cx="5944235" cy="389890"/>
                          </a:xfrm>
                          <a:prstGeom prst="rect">
                            <a:avLst/>
                          </a:prstGeom>
                          <a:solidFill>
                            <a:prstClr val="white"/>
                          </a:solidFill>
                          <a:ln>
                            <a:noFill/>
                          </a:ln>
                        </wps:spPr>
                        <wps:txbx>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8" name="Group 18"/>
                        <wpg:cNvGrpSpPr/>
                        <wpg:grpSpPr>
                          <a:xfrm>
                            <a:off x="0" y="2288"/>
                            <a:ext cx="5944235" cy="4236589"/>
                            <a:chOff x="0" y="2288"/>
                            <a:chExt cx="5944553" cy="4236906"/>
                          </a:xfrm>
                        </wpg:grpSpPr>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2140650"/>
                              <a:ext cx="2729865" cy="2098544"/>
                            </a:xfrm>
                            <a:prstGeom prst="rect">
                              <a:avLst/>
                            </a:prstGeom>
                          </pic:spPr>
                        </pic:pic>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0" y="2288"/>
                              <a:ext cx="2729865" cy="2098544"/>
                            </a:xfrm>
                            <a:prstGeom prst="rect">
                              <a:avLst/>
                            </a:prstGeom>
                          </pic:spPr>
                        </pic:pic>
                        <pic:pic xmlns:pic="http://schemas.openxmlformats.org/drawingml/2006/picture">
                          <pic:nvPicPr>
                            <pic:cNvPr id="15" name="Picture 15"/>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3131459" y="2289"/>
                              <a:ext cx="2813094" cy="2162408"/>
                            </a:xfrm>
                            <a:prstGeom prst="rect">
                              <a:avLst/>
                            </a:prstGeom>
                          </pic:spPr>
                        </pic:pic>
                        <pic:pic xmlns:pic="http://schemas.openxmlformats.org/drawingml/2006/picture">
                          <pic:nvPicPr>
                            <pic:cNvPr id="14" name="Picture 14"/>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3214688" y="2140650"/>
                              <a:ext cx="2729865" cy="2098544"/>
                            </a:xfrm>
                            <a:prstGeom prst="rect">
                              <a:avLst/>
                            </a:prstGeom>
                          </pic:spPr>
                        </pic:pic>
                      </wpg:grpSp>
                    </wpg:wgp>
                  </a:graphicData>
                </a:graphic>
              </wp:inline>
            </w:drawing>
          </mc:Choice>
          <mc:Fallback>
            <w:pict>
              <v:group w14:anchorId="4224AD52" id="Group 26" o:spid="_x0000_s1046" style="width:472.9pt;height:365.75pt;mso-position-horizontal-relative:char;mso-position-vertical-relative:line" coordorigin=",22" coordsize="60061,4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">
                <v:shapetype id="_x0000_t202" coordsize="21600,21600" o:spt="202" path="m,l,21600r21600,l21600,xe">
                  <v:stroke joinstyle="miter"/>
                  <v:path gradientshapeok="t" o:connecttype="rect"/>
                </v:shapetype>
                <v:shape id="Text Box 19" o:spid="_x0000_s1047" type="#_x0000_t202" style="position:absolute;left:619;top:42576;width:594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" stroked="f">
                  <v:textbox style="mso-fit-shape-to-text:t" inset="0,0,0,0">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v:textbox>
                </v:shape>
                <v:group id="Group 18" o:spid="_x0000_s1048" style="position:absolute;top:22;width:59442;height:42366" coordorigin=",22" coordsize="5944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9" type="#_x0000_t75" style="position:absolute;top:21406;width:27298;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">
                    <v:imagedata r:id="rId28" o:title=""/>
                  </v:shape>
                  <v:shape id="Picture 17" o:spid="_x0000_s1050" type="#_x0000_t75" style="position:absolute;top:22;width:27298;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">
                    <v:imagedata r:id="rId29" o:title=""/>
                  </v:shape>
                  <v:shape id="Picture 15" o:spid="_x0000_s1051" type="#_x0000_t75" style="position:absolute;left:31314;top:22;width:28131;height:2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">
                    <v:imagedata r:id="rId30" o:title=""/>
                  </v:shape>
                  <v:shape id="Picture 14" o:spid="_x0000_s1052" type="#_x0000_t75" style="position:absolute;left:32146;top:21406;width:27299;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">
                    <v:imagedata r:id="rId31" o:title=""/>
                  </v:shape>
                </v:group>
                <w10:anchorlock/>
              </v:group>
            </w:pict>
          </mc:Fallback>
        </mc:AlternateContent>
      </w:r>
    </w:p>
    <w:p w14:paraId="72E3B520" w14:textId="55276324" w:rsidR="00D7506A" w:rsidRPr="00D7506A" w:rsidRDefault="004C46B9" w:rsidP="00D7506A">
      <w:pPr>
        <w:pStyle w:val="Heading2"/>
        <w:ind w:left="0"/>
      </w:pPr>
      <w:r>
        <w:rPr>
          <w:noProof/>
          <w:szCs w:val="24"/>
        </w:rPr>
        <mc:AlternateContent>
          <mc:Choice Requires="wps">
            <w:drawing>
              <wp:anchor distT="0" distB="0" distL="114300" distR="114300" simplePos="0" relativeHeight="251664384" behindDoc="0" locked="0" layoutInCell="1" allowOverlap="1" wp14:anchorId="1F8E2879" wp14:editId="46666879">
                <wp:simplePos x="0" y="0"/>
                <wp:positionH relativeFrom="column">
                  <wp:posOffset>3290224</wp:posOffset>
                </wp:positionH>
                <wp:positionV relativeFrom="page">
                  <wp:posOffset>671022</wp:posOffset>
                </wp:positionV>
                <wp:extent cx="311150" cy="304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05DDC46" w14:textId="77777777" w:rsidR="004C46B9" w:rsidRPr="004C46B9" w:rsidRDefault="004C46B9" w:rsidP="004C46B9">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E2879" id="Text Box 31" o:spid="_x0000_s1053" type="#_x0000_t202" style="position:absolute;margin-left:259.05pt;margin-top:52.85pt;width:2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" filled="f" stroked="f" strokeweight=".5pt">
                <v:textbox>
                  <w:txbxContent>
                    <w:p w14:paraId="605DDC46" w14:textId="77777777" w:rsidR="004C46B9" w:rsidRPr="004C46B9" w:rsidRDefault="004C46B9" w:rsidP="004C46B9">
                      <w:pPr>
                        <w:rPr>
                          <w:b/>
                          <w:bCs/>
                        </w:rPr>
                      </w:pPr>
                      <w:r w:rsidRPr="004C46B9">
                        <w:rPr>
                          <w:b/>
                          <w:bCs/>
                        </w:rPr>
                        <w:t>B</w:t>
                      </w:r>
                    </w:p>
                  </w:txbxContent>
                </v:textbox>
                <w10:wrap anchory="page"/>
              </v:shape>
            </w:pict>
          </mc:Fallback>
        </mc:AlternateContent>
      </w:r>
      <w:r>
        <w:rPr>
          <w:noProof/>
          <w:szCs w:val="24"/>
        </w:rPr>
        <mc:AlternateContent>
          <mc:Choice Requires="wps">
            <w:drawing>
              <wp:anchor distT="0" distB="0" distL="114300" distR="114300" simplePos="0" relativeHeight="251663360" behindDoc="0" locked="0" layoutInCell="1" allowOverlap="1" wp14:anchorId="304D21A9" wp14:editId="61C2CAD6">
                <wp:simplePos x="0" y="0"/>
                <wp:positionH relativeFrom="column">
                  <wp:posOffset>27190</wp:posOffset>
                </wp:positionH>
                <wp:positionV relativeFrom="page">
                  <wp:posOffset>692035</wp:posOffset>
                </wp:positionV>
                <wp:extent cx="311727"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22C9571E" w14:textId="77777777" w:rsidR="004C46B9" w:rsidRPr="004C46B9" w:rsidRDefault="004C46B9" w:rsidP="004C46B9">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21A9" id="Text Box 12" o:spid="_x0000_s1054" type="#_x0000_t202" style="position:absolute;margin-left:2.15pt;margin-top:54.5pt;width:24.5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3vGwIAADM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" filled="f" stroked="f" strokeweight=".5pt">
                <v:textbox>
                  <w:txbxContent>
                    <w:p w14:paraId="22C9571E" w14:textId="77777777" w:rsidR="004C46B9" w:rsidRPr="004C46B9" w:rsidRDefault="004C46B9" w:rsidP="004C46B9">
                      <w:pPr>
                        <w:rPr>
                          <w:b/>
                          <w:bCs/>
                        </w:rPr>
                      </w:pPr>
                      <w:r w:rsidRPr="004C46B9">
                        <w:rPr>
                          <w:b/>
                          <w:bCs/>
                        </w:rPr>
                        <w:t>A</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45D20914" wp14:editId="08EC6EA1">
                <wp:simplePos x="0" y="0"/>
                <wp:positionH relativeFrom="column">
                  <wp:posOffset>-57150</wp:posOffset>
                </wp:positionH>
                <wp:positionV relativeFrom="paragraph">
                  <wp:posOffset>0</wp:posOffset>
                </wp:positionV>
                <wp:extent cx="6109970" cy="2647315"/>
                <wp:effectExtent l="0" t="0" r="5080" b="635"/>
                <wp:wrapTight wrapText="bothSides">
                  <wp:wrapPolygon edited="0">
                    <wp:start x="0" y="0"/>
                    <wp:lineTo x="0" y="21450"/>
                    <wp:lineTo x="21551" y="21450"/>
                    <wp:lineTo x="21551"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109970" cy="2645011"/>
                          <a:chOff x="0" y="2304"/>
                          <a:chExt cx="6109970" cy="2645011"/>
                        </a:xfrm>
                      </wpg:grpSpPr>
                      <wpg:grpSp>
                        <wpg:cNvPr id="23" name="Group 23"/>
                        <wpg:cNvGrpSpPr/>
                        <wpg:grpSpPr>
                          <a:xfrm>
                            <a:off x="19050" y="2304"/>
                            <a:ext cx="6090920" cy="2229321"/>
                            <a:chOff x="0" y="2304"/>
                            <a:chExt cx="6091238" cy="2229321"/>
                          </a:xfrm>
                        </wpg:grpSpPr>
                        <pic:pic xmlns:pic="http://schemas.openxmlformats.org/drawingml/2006/picture">
                          <pic:nvPicPr>
                            <pic:cNvPr id="20" name="Picture 20"/>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0" y="2304"/>
                              <a:ext cx="2900045" cy="2229321"/>
                            </a:xfrm>
                            <a:prstGeom prst="rect">
                              <a:avLst/>
                            </a:prstGeom>
                          </pic:spPr>
                        </pic:pic>
                        <pic:pic xmlns:pic="http://schemas.openxmlformats.org/drawingml/2006/picture">
                          <pic:nvPicPr>
                            <pic:cNvPr id="21" name="Picture 21"/>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3195638" y="2425"/>
                              <a:ext cx="2895600" cy="2225904"/>
                            </a:xfrm>
                            <a:prstGeom prst="rect">
                              <a:avLst/>
                            </a:prstGeom>
                          </pic:spPr>
                        </pic:pic>
                      </wpg:grpSp>
                      <wps:wsp>
                        <wps:cNvPr id="25" name="Text Box 25"/>
                        <wps:cNvSpPr txBox="1"/>
                        <wps:spPr>
                          <a:xfrm>
                            <a:off x="0" y="2257425"/>
                            <a:ext cx="6090920" cy="389890"/>
                          </a:xfrm>
                          <a:prstGeom prst="rect">
                            <a:avLst/>
                          </a:prstGeom>
                          <a:solidFill>
                            <a:prstClr val="white"/>
                          </a:solidFill>
                          <a:ln>
                            <a:noFill/>
                          </a:ln>
                        </wps:spPr>
                        <wps:txbx>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20914" id="Group 28" o:spid="_x0000_s1055" style="position:absolute;margin-left:-4.5pt;margin-top:0;width:481.1pt;height:208.45pt;z-index:251657216;mso-position-horizontal-relative:text;mso-position-vertical-relative:text" coordorigin=",23" coordsize="61099,26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">
                <v:group id="Group 23" o:spid="_x0000_s1056" style="position:absolute;left:190;top:23;width:60909;height:22293" coordorigin=",23" coordsize="60912,2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">
                  <v:shape id="Picture 20" o:spid="_x0000_s1057" type="#_x0000_t75" style="position:absolute;top:23;width:29000;height:2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">
                    <v:imagedata r:id="rId34" o:title=""/>
                  </v:shape>
                  <v:shape id="Picture 21" o:spid="_x0000_s1058" type="#_x0000_t75" style="position:absolute;left:31956;top:24;width:28956;height:2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">
                    <v:imagedata r:id="rId35" o:title=""/>
                  </v:shape>
                </v:group>
                <v:shape id="Text Box 25" o:spid="_x0000_s1059" type="#_x0000_t202" style="position:absolute;top:22574;width:6090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" stroked="f">
                  <v:textbox style="mso-fit-shape-to-text:t" inset="0,0,0,0">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v:textbox>
                </v:shape>
                <w10:wrap type="tight"/>
              </v:group>
            </w:pict>
          </mc:Fallback>
        </mc:AlternateContent>
      </w:r>
    </w:p>
    <w:p w14:paraId="56B1FBF3" w14:textId="065A7766" w:rsidR="00E45BCE" w:rsidRDefault="004D34D5" w:rsidP="00E45BCE">
      <w:r>
        <w:rPr>
          <w:b/>
          <w:bCs/>
        </w:rPr>
        <w:t>DISCUSSION</w:t>
      </w:r>
    </w:p>
    <w:p w14:paraId="1DD2906A" w14:textId="25CEFDFB" w:rsidR="002461EE" w:rsidRDefault="008F7DFA" w:rsidP="0038534B">
      <w:r>
        <w:t xml:space="preserve">The reliability of resting state functional connectivity and what it means for the clinical utility of fMRI is an </w:t>
      </w:r>
      <w:r w:rsidR="00F74CF3">
        <w:t xml:space="preserve">open line of inquiry. We sought to explore several critical questions in this domain </w:t>
      </w:r>
      <w:r w:rsidR="00FD25E4">
        <w:t xml:space="preserve">through a multifaceted reliability analysis of a </w:t>
      </w:r>
      <w:r w:rsidR="00F74CF3">
        <w:t>clinically relevant population</w:t>
      </w:r>
      <w:r w:rsidR="00FD25E4">
        <w:t>, namely, depressed adolescents.</w:t>
      </w:r>
      <w:r w:rsidR="00743A55">
        <w:t xml:space="preserve"> </w:t>
      </w:r>
      <w:r w:rsidR="00A206F3">
        <w:t>Over a one-year period, a</w:t>
      </w:r>
      <w:r w:rsidR="00743A55">
        <w:t xml:space="preserve">dolescents with depression were more reliable at the </w:t>
      </w:r>
      <w:r w:rsidR="00A206F3">
        <w:t xml:space="preserve">edge level than healthy participants, though both groups had poor reliability. </w:t>
      </w:r>
      <w:r w:rsidR="006D62BE">
        <w:t>Both</w:t>
      </w:r>
      <w:r w:rsidR="00A206F3">
        <w:t xml:space="preserve"> groups were similarly reliable at the multivariate connectome level. </w:t>
      </w:r>
      <w:r w:rsidR="003C2DE2">
        <w:t>Reliability was not associated with any clinical symptoms.</w:t>
      </w:r>
    </w:p>
    <w:p w14:paraId="15462F77" w14:textId="6FB9FA76" w:rsidR="001D4230" w:rsidRDefault="001D4230" w:rsidP="0038534B"/>
    <w:p w14:paraId="0F75E4E9" w14:textId="3D83611F" w:rsidR="00576D68" w:rsidRDefault="00576D68" w:rsidP="00576D68">
      <w:pPr>
        <w:rPr>
          <w:b/>
          <w:bCs/>
          <w:szCs w:val="24"/>
        </w:rPr>
      </w:pPr>
      <w:r>
        <w:rPr>
          <w:b/>
          <w:bCs/>
          <w:szCs w:val="24"/>
        </w:rPr>
        <w:t>Functional connectomes in depressed adolescents are as reliable as in healthy adolescents</w:t>
      </w:r>
    </w:p>
    <w:p w14:paraId="7431AD43" w14:textId="3BAE26CA" w:rsidR="00F952EB" w:rsidRDefault="009D4696" w:rsidP="00576D68">
      <w:pPr>
        <w:rPr>
          <w:szCs w:val="24"/>
        </w:rPr>
      </w:pPr>
      <w:r>
        <w:rPr>
          <w:szCs w:val="24"/>
        </w:rPr>
        <w:t xml:space="preserve">Contrary to our hypothesis, depressed adolescents were not less reliable than their healthy </w:t>
      </w:r>
      <w:r w:rsidR="00E85A2B">
        <w:rPr>
          <w:szCs w:val="24"/>
        </w:rPr>
        <w:t xml:space="preserve">peers. </w:t>
      </w:r>
      <w:r w:rsidR="006C06F2">
        <w:rPr>
          <w:szCs w:val="24"/>
        </w:rPr>
        <w:t>At the univariate level, functional connectivity was more reliable in depressed adolescents. However</w:t>
      </w:r>
      <w:r w:rsidR="00F93F03">
        <w:rPr>
          <w:szCs w:val="24"/>
        </w:rPr>
        <w:t xml:space="preserve">, </w:t>
      </w:r>
      <w:r w:rsidR="006A22A0">
        <w:rPr>
          <w:szCs w:val="24"/>
        </w:rPr>
        <w:t xml:space="preserve">we did not find </w:t>
      </w:r>
      <w:r w:rsidR="006C06F2">
        <w:rPr>
          <w:szCs w:val="24"/>
        </w:rPr>
        <w:t xml:space="preserve">strong </w:t>
      </w:r>
      <w:r w:rsidR="006A22A0">
        <w:rPr>
          <w:szCs w:val="24"/>
        </w:rPr>
        <w:t>evidence for an association between depression and reliability</w:t>
      </w:r>
      <w:r w:rsidR="00EB7C7C">
        <w:rPr>
          <w:szCs w:val="24"/>
        </w:rPr>
        <w:t xml:space="preserve">. </w:t>
      </w:r>
      <w:r w:rsidR="001E09D0">
        <w:rPr>
          <w:szCs w:val="24"/>
        </w:rPr>
        <w:t xml:space="preserve">Although the depressed group had </w:t>
      </w:r>
      <w:r w:rsidR="007245DA">
        <w:rPr>
          <w:szCs w:val="24"/>
        </w:rPr>
        <w:t>higher ICCs on average, both groups were within the expected range of “poor” univariate reliability (</w:t>
      </w:r>
      <w:r w:rsidR="00B42A89">
        <w:rPr>
          <w:szCs w:val="24"/>
        </w:rPr>
        <w:t>&lt;0.4). There were no significant differences in multivariate reliability</w:t>
      </w:r>
      <w:r w:rsidR="00B7388C">
        <w:rPr>
          <w:szCs w:val="24"/>
        </w:rPr>
        <w:t xml:space="preserve">, </w:t>
      </w:r>
      <w:r w:rsidR="00B749A7">
        <w:rPr>
          <w:szCs w:val="24"/>
        </w:rPr>
        <w:t xml:space="preserve">with both groups </w:t>
      </w:r>
      <w:r w:rsidR="00C76585">
        <w:rPr>
          <w:szCs w:val="24"/>
        </w:rPr>
        <w:t>having high discriminability and fingerprinting</w:t>
      </w:r>
      <w:r w:rsidR="009D623F">
        <w:rPr>
          <w:szCs w:val="24"/>
        </w:rPr>
        <w:t xml:space="preserve"> above chance</w:t>
      </w:r>
      <w:r w:rsidR="00C76585">
        <w:rPr>
          <w:szCs w:val="24"/>
        </w:rPr>
        <w:t xml:space="preserve">. </w:t>
      </w:r>
    </w:p>
    <w:p w14:paraId="52604018" w14:textId="70EB3D78" w:rsidR="0050160A" w:rsidRDefault="0050160A" w:rsidP="00576D68">
      <w:pPr>
        <w:rPr>
          <w:szCs w:val="24"/>
        </w:rPr>
      </w:pPr>
    </w:p>
    <w:p w14:paraId="0BA22134" w14:textId="579F5384" w:rsidR="0050160A" w:rsidRDefault="00B1291C" w:rsidP="00576D68">
      <w:pPr>
        <w:rPr>
          <w:szCs w:val="24"/>
        </w:rPr>
      </w:pPr>
      <w:r>
        <w:rPr>
          <w:szCs w:val="24"/>
        </w:rPr>
        <w:t xml:space="preserve">The observed ICC values </w:t>
      </w:r>
      <w:r w:rsidR="000172BC">
        <w:rPr>
          <w:szCs w:val="24"/>
        </w:rPr>
        <w:t>provide further evidence for the low univariate reliability of fMRI functional connectivity</w:t>
      </w:r>
      <w:r w:rsidR="00C63453">
        <w:rPr>
          <w:szCs w:val="24"/>
        </w:rPr>
        <w:t xml:space="preserve"> </w:t>
      </w:r>
      <w:r w:rsidR="00C63453">
        <w:rPr>
          <w:szCs w:val="24"/>
        </w:rPr>
        <w:fldChar w:fldCharType="begin"/>
      </w:r>
      <w:r w:rsidR="00C63453">
        <w:rPr>
          <w:szCs w:val="24"/>
        </w:rPr>
        <w:instrText xml:space="preserve"> ADDIN ZOTERO_ITEM CSL_CITATION {"citationID":"PqnNrBEH","properties":{"formattedCitation":"(Noble et al., 2019)","plainCitation":"(Noble et al., 2019)","noteIndex":0},"citationItems":[{"id":197,"uris":["http://zotero.org/users/5958044/items/25SQZYEK"],"itemData":{"id":197,"type":"article-journal","abstract":"Background\nOnce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C63453">
        <w:rPr>
          <w:szCs w:val="24"/>
        </w:rPr>
        <w:fldChar w:fldCharType="separate"/>
      </w:r>
      <w:r w:rsidR="00C63453" w:rsidRPr="00C63453">
        <w:t>(Noble et al., 2019)</w:t>
      </w:r>
      <w:r w:rsidR="00C63453">
        <w:rPr>
          <w:szCs w:val="24"/>
        </w:rPr>
        <w:fldChar w:fldCharType="end"/>
      </w:r>
      <w:r w:rsidR="000172BC">
        <w:rPr>
          <w:szCs w:val="24"/>
        </w:rPr>
        <w:t xml:space="preserve">. </w:t>
      </w:r>
      <w:r w:rsidR="00C63453">
        <w:rPr>
          <w:szCs w:val="24"/>
        </w:rPr>
        <w:t xml:space="preserve">While shorter interscan intervals, task-based </w:t>
      </w:r>
      <w:r w:rsidR="009A52C9">
        <w:rPr>
          <w:szCs w:val="24"/>
        </w:rPr>
        <w:t>paradigms</w:t>
      </w:r>
      <w:r w:rsidR="00C63453">
        <w:rPr>
          <w:szCs w:val="24"/>
        </w:rPr>
        <w:t xml:space="preserve">, </w:t>
      </w:r>
      <w:r w:rsidR="009A52C9">
        <w:rPr>
          <w:szCs w:val="24"/>
        </w:rPr>
        <w:t xml:space="preserve">and analyses restricted to cortical nodes can improve reliability, </w:t>
      </w:r>
      <w:r w:rsidR="001D23C1">
        <w:rPr>
          <w:szCs w:val="24"/>
        </w:rPr>
        <w:t xml:space="preserve">these options </w:t>
      </w:r>
      <w:r w:rsidR="008A2CC7">
        <w:rPr>
          <w:szCs w:val="24"/>
        </w:rPr>
        <w:t>offer limited improvement and may not be feasible</w:t>
      </w:r>
      <w:r w:rsidR="00385E26">
        <w:rPr>
          <w:szCs w:val="24"/>
        </w:rPr>
        <w:t xml:space="preserve"> </w:t>
      </w:r>
      <w:r w:rsidR="00385E26">
        <w:rPr>
          <w:szCs w:val="24"/>
        </w:rPr>
        <w:fldChar w:fldCharType="begin"/>
      </w:r>
      <w:r w:rsidR="00C93138">
        <w:rPr>
          <w:szCs w:val="24"/>
        </w:rPr>
        <w:instrText xml:space="preserve"> ADDIN ZOTERO_ITEM CSL_CITATION {"citationID":"HxVrmK1X","properties":{"formattedCitation":"(Noble et al., 2017, 2021)","plainCitation":"(Noble et al., 2017, 2021)","noteIndex":0},"citationItems":[{"id":4573,"uris":["http://zotero.org/users/5958044/items/B7IR6Y9X"],"itemData":{"id":4573,"type":"article-journal","abstract":"Best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Todd"},{"family":"Scheinost","given":"Dustin"}],"issued":{"date-parts":[["2017",11]]}}},{"id":174,"uris":["http://zotero.org/users/5958044/items/7AGELKDP"],"itemData":{"id":174,"type":"article-journal","abstract":"The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sidR="00385E26">
        <w:rPr>
          <w:szCs w:val="24"/>
        </w:rPr>
        <w:fldChar w:fldCharType="separate"/>
      </w:r>
      <w:r w:rsidR="00C93138" w:rsidRPr="00C93138">
        <w:t>(Noble et al., 2017, 2021)</w:t>
      </w:r>
      <w:r w:rsidR="00385E26">
        <w:rPr>
          <w:szCs w:val="24"/>
        </w:rPr>
        <w:fldChar w:fldCharType="end"/>
      </w:r>
      <w:r w:rsidR="00C93138">
        <w:rPr>
          <w:szCs w:val="24"/>
        </w:rPr>
        <w:t xml:space="preserve">. </w:t>
      </w:r>
      <w:r w:rsidR="00DD3028">
        <w:rPr>
          <w:szCs w:val="24"/>
        </w:rPr>
        <w:t>I</w:t>
      </w:r>
      <w:r w:rsidR="0019249E">
        <w:rPr>
          <w:szCs w:val="24"/>
        </w:rPr>
        <w:t xml:space="preserve">ncreased </w:t>
      </w:r>
      <w:r w:rsidR="00F84B06">
        <w:rPr>
          <w:szCs w:val="24"/>
        </w:rPr>
        <w:t xml:space="preserve">reliability does not </w:t>
      </w:r>
      <w:r w:rsidR="0019249E">
        <w:rPr>
          <w:szCs w:val="24"/>
        </w:rPr>
        <w:t xml:space="preserve">necessarily indicate increased validity, </w:t>
      </w:r>
      <w:r w:rsidR="00DD3028">
        <w:rPr>
          <w:szCs w:val="24"/>
        </w:rPr>
        <w:t xml:space="preserve">but </w:t>
      </w:r>
      <w:r w:rsidR="0019249E">
        <w:rPr>
          <w:szCs w:val="24"/>
        </w:rPr>
        <w:t xml:space="preserve">low reliability </w:t>
      </w:r>
      <w:r w:rsidR="008C7DF8">
        <w:rPr>
          <w:szCs w:val="24"/>
        </w:rPr>
        <w:t xml:space="preserve">places a ceiling on observable effect sizes, </w:t>
      </w:r>
      <w:r w:rsidR="00374EF6">
        <w:rPr>
          <w:szCs w:val="24"/>
        </w:rPr>
        <w:t>increasing type II error and restricting validity.</w:t>
      </w:r>
      <w:r w:rsidR="0047176D">
        <w:rPr>
          <w:szCs w:val="24"/>
        </w:rPr>
        <w:t xml:space="preserve"> </w:t>
      </w:r>
    </w:p>
    <w:p w14:paraId="74047D37" w14:textId="6B449CFD" w:rsidR="00E865C5" w:rsidRDefault="00E865C5" w:rsidP="00576D68">
      <w:pPr>
        <w:rPr>
          <w:szCs w:val="24"/>
        </w:rPr>
      </w:pPr>
    </w:p>
    <w:p w14:paraId="48BF1E88" w14:textId="1653DFCC" w:rsidR="00527324" w:rsidRPr="00F952EB" w:rsidRDefault="00A23A33" w:rsidP="00576D68">
      <w:pPr>
        <w:rPr>
          <w:szCs w:val="24"/>
        </w:rPr>
      </w:pPr>
      <w:r>
        <w:rPr>
          <w:szCs w:val="24"/>
        </w:rPr>
        <w:t xml:space="preserve">Although previous studies </w:t>
      </w:r>
      <w:r w:rsidR="000E44E0">
        <w:rPr>
          <w:szCs w:val="24"/>
        </w:rPr>
        <w:fldChar w:fldCharType="begin"/>
      </w:r>
      <w:r w:rsidR="000E44E0">
        <w:rPr>
          <w:szCs w:val="24"/>
        </w:rPr>
        <w:instrText xml:space="preserve"> ADDIN ZOTERO_ITEM CSL_CITATION {"citationID":"7FcKfR1b","properties":{"formattedCitation":"(Blautzik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0E44E0">
        <w:rPr>
          <w:szCs w:val="24"/>
        </w:rPr>
        <w:fldChar w:fldCharType="separate"/>
      </w:r>
      <w:r w:rsidR="000E44E0" w:rsidRPr="000E44E0">
        <w:t>(Blautzik et al., 2013; Manoach et al., 2001)</w:t>
      </w:r>
      <w:r w:rsidR="000E44E0">
        <w:rPr>
          <w:szCs w:val="24"/>
        </w:rPr>
        <w:fldChar w:fldCharType="end"/>
      </w:r>
      <w:r w:rsidR="002604E4">
        <w:rPr>
          <w:szCs w:val="24"/>
        </w:rPr>
        <w:t xml:space="preserve"> </w:t>
      </w:r>
      <w:r>
        <w:rPr>
          <w:szCs w:val="24"/>
        </w:rPr>
        <w:t xml:space="preserve">have found </w:t>
      </w:r>
      <w:r w:rsidR="00C84848">
        <w:rPr>
          <w:szCs w:val="24"/>
        </w:rPr>
        <w:t xml:space="preserve">evidence that clinical populations are less reliable, these were conducted </w:t>
      </w:r>
      <w:r w:rsidR="001D31B4">
        <w:rPr>
          <w:szCs w:val="24"/>
        </w:rPr>
        <w:t xml:space="preserve">with task-based designs in </w:t>
      </w:r>
      <w:r w:rsidR="00527324">
        <w:rPr>
          <w:szCs w:val="24"/>
        </w:rPr>
        <w:t xml:space="preserve">adults with </w:t>
      </w:r>
      <w:r w:rsidR="001D31B4">
        <w:rPr>
          <w:szCs w:val="24"/>
        </w:rPr>
        <w:t>illnesses with cognitive impairment (</w:t>
      </w:r>
      <w:r w:rsidR="00033732">
        <w:rPr>
          <w:szCs w:val="24"/>
        </w:rPr>
        <w:t>amnesiatic mild cognitive impairment and schizophrenia)</w:t>
      </w:r>
      <w:r w:rsidR="008C5485">
        <w:rPr>
          <w:szCs w:val="24"/>
        </w:rPr>
        <w:t xml:space="preserve">. Their sample sizes were also </w:t>
      </w:r>
      <w:r w:rsidR="001D0AA7">
        <w:rPr>
          <w:szCs w:val="24"/>
        </w:rPr>
        <w:t>less than 15 participants per group</w:t>
      </w:r>
      <w:r w:rsidR="000E44E0">
        <w:rPr>
          <w:szCs w:val="24"/>
        </w:rPr>
        <w:t xml:space="preserve">, limiting generalizability. </w:t>
      </w:r>
      <w:r w:rsidR="00CE454C">
        <w:rPr>
          <w:szCs w:val="24"/>
        </w:rPr>
        <w:t xml:space="preserve">Further reliability analyses </w:t>
      </w:r>
      <w:r w:rsidR="005F566E">
        <w:rPr>
          <w:szCs w:val="24"/>
        </w:rPr>
        <w:t xml:space="preserve">in larger and more diverse </w:t>
      </w:r>
      <w:r w:rsidR="00210DBA">
        <w:rPr>
          <w:szCs w:val="24"/>
        </w:rPr>
        <w:t>clinical populations</w:t>
      </w:r>
      <w:r w:rsidR="005F566E">
        <w:rPr>
          <w:szCs w:val="24"/>
        </w:rPr>
        <w:t xml:space="preserve"> </w:t>
      </w:r>
      <w:r w:rsidR="00CE454C">
        <w:rPr>
          <w:szCs w:val="24"/>
        </w:rPr>
        <w:t xml:space="preserve">will determine </w:t>
      </w:r>
      <w:r w:rsidR="00212E5B">
        <w:rPr>
          <w:szCs w:val="24"/>
        </w:rPr>
        <w:t xml:space="preserve">if our findings generalize to other psychiatric illnesses </w:t>
      </w:r>
      <w:r w:rsidR="00527324">
        <w:rPr>
          <w:szCs w:val="24"/>
        </w:rPr>
        <w:t>and age groups.</w:t>
      </w:r>
    </w:p>
    <w:p w14:paraId="4CCA7EF9" w14:textId="77777777" w:rsidR="00576D68" w:rsidRDefault="00576D68" w:rsidP="0038534B"/>
    <w:p w14:paraId="5446E9DC" w14:textId="63371CD4" w:rsidR="006E3DD1" w:rsidRDefault="00A47E36" w:rsidP="0038534B">
      <w:commentRangeStart w:id="447"/>
      <w:r>
        <w:rPr>
          <w:b/>
          <w:bCs/>
        </w:rPr>
        <w:t>Both groups have poor univariate reliability but high multivariate reliability</w:t>
      </w:r>
      <w:commentRangeEnd w:id="447"/>
      <w:r w:rsidR="00CB6C9B">
        <w:rPr>
          <w:rStyle w:val="CommentReference"/>
        </w:rPr>
        <w:commentReference w:id="447"/>
      </w:r>
    </w:p>
    <w:p w14:paraId="7F4FDCDF" w14:textId="11E3CA54" w:rsidR="00D06A91" w:rsidRDefault="001D4230" w:rsidP="0038534B">
      <w:pPr>
        <w:rPr>
          <w:szCs w:val="24"/>
        </w:rPr>
      </w:pPr>
      <w:r>
        <w:rPr>
          <w:szCs w:val="24"/>
        </w:rPr>
        <w:t xml:space="preserve">Our findings </w:t>
      </w:r>
      <w:r w:rsidR="00D163FD">
        <w:rPr>
          <w:szCs w:val="24"/>
        </w:rPr>
        <w:t>are consistent with previous work that has found resting state connectivity to be unreliable at the edge level</w:t>
      </w:r>
      <w:r w:rsidR="00D141B1">
        <w:rPr>
          <w:szCs w:val="24"/>
        </w:rPr>
        <w:t xml:space="preserve">. A review by </w:t>
      </w:r>
      <w:r w:rsidR="00D141B1">
        <w:rPr>
          <w:szCs w:val="24"/>
        </w:rPr>
        <w:fldChar w:fldCharType="begin"/>
      </w:r>
      <w:r w:rsidR="005A1232">
        <w:rPr>
          <w:szCs w:val="24"/>
        </w:rPr>
        <w:instrText xml:space="preserve"> ADDIN ZOTERO_ITEM CSL_CITATION {"citationID":"uQNAUs7j","properties":{"formattedCitation":"(Noble et al., 2019)","plainCitation":"(Noble et al., 2019)","dontUpdate":true,"noteIndex":0},"citationItems":[{"id":197,"uris":["http://zotero.org/users/5958044/items/25SQZYEK"],"itemData":{"id":197,"type":"article-journal","abstract":"Background\nOnce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D141B1">
        <w:rPr>
          <w:szCs w:val="24"/>
        </w:rPr>
        <w:fldChar w:fldCharType="separate"/>
      </w:r>
      <w:r w:rsidR="00D141B1" w:rsidRPr="00D141B1">
        <w:t>Noble et al.</w:t>
      </w:r>
      <w:r w:rsidR="00D141B1">
        <w:t xml:space="preserve"> (</w:t>
      </w:r>
      <w:r w:rsidR="00D141B1" w:rsidRPr="00D141B1">
        <w:t>2019)</w:t>
      </w:r>
      <w:r w:rsidR="00D141B1">
        <w:rPr>
          <w:szCs w:val="24"/>
        </w:rPr>
        <w:fldChar w:fldCharType="end"/>
      </w:r>
      <w:r w:rsidR="00D141B1">
        <w:rPr>
          <w:szCs w:val="24"/>
        </w:rPr>
        <w:t xml:space="preserve"> found </w:t>
      </w:r>
      <w:r w:rsidR="00813FC6">
        <w:rPr>
          <w:szCs w:val="24"/>
        </w:rPr>
        <w:t xml:space="preserve">the </w:t>
      </w:r>
      <w:r w:rsidR="004F7A05">
        <w:rPr>
          <w:szCs w:val="24"/>
        </w:rPr>
        <w:t xml:space="preserve">average </w:t>
      </w:r>
      <w:r w:rsidR="00813FC6">
        <w:rPr>
          <w:szCs w:val="24"/>
        </w:rPr>
        <w:t xml:space="preserve">ICC of </w:t>
      </w:r>
      <w:r w:rsidR="004F7A05">
        <w:rPr>
          <w:szCs w:val="24"/>
        </w:rPr>
        <w:t xml:space="preserve">resting state reliability to be </w:t>
      </w:r>
      <w:r w:rsidR="002345C5">
        <w:rPr>
          <w:szCs w:val="24"/>
        </w:rPr>
        <w:t xml:space="preserve">0.29 </w:t>
      </w:r>
      <w:r w:rsidR="002B0F54">
        <w:rPr>
          <w:szCs w:val="24"/>
        </w:rPr>
        <w:t>(</w:t>
      </w:r>
      <w:r w:rsidR="002B0F54" w:rsidRPr="002B0F54">
        <w:rPr>
          <w:szCs w:val="24"/>
        </w:rPr>
        <w:t>95% CI = 0.23</w:t>
      </w:r>
      <w:r w:rsidR="002B0F54">
        <w:rPr>
          <w:szCs w:val="24"/>
        </w:rPr>
        <w:t>-</w:t>
      </w:r>
      <w:r w:rsidR="002B0F54" w:rsidRPr="002B0F54">
        <w:rPr>
          <w:szCs w:val="24"/>
        </w:rPr>
        <w:t>0.36</w:t>
      </w:r>
      <w:r w:rsidR="002B0F54">
        <w:rPr>
          <w:szCs w:val="24"/>
        </w:rPr>
        <w:t xml:space="preserve">) </w:t>
      </w:r>
      <w:r w:rsidR="002345C5">
        <w:rPr>
          <w:szCs w:val="24"/>
        </w:rPr>
        <w:t xml:space="preserve">across </w:t>
      </w:r>
      <w:r w:rsidR="00CC2EA5">
        <w:rPr>
          <w:szCs w:val="24"/>
        </w:rPr>
        <w:t xml:space="preserve">25 studies. </w:t>
      </w:r>
      <w:r w:rsidR="00D46233">
        <w:rPr>
          <w:szCs w:val="24"/>
        </w:rPr>
        <w:t>Both depressed and healthy adolescents had ICCs</w:t>
      </w:r>
      <w:r w:rsidR="002A61E6">
        <w:rPr>
          <w:szCs w:val="24"/>
        </w:rPr>
        <w:t xml:space="preserve"> within this range, </w:t>
      </w:r>
      <w:r w:rsidR="00931C92">
        <w:rPr>
          <w:szCs w:val="24"/>
        </w:rPr>
        <w:t xml:space="preserve">further underscoring the poor reliability </w:t>
      </w:r>
      <w:r w:rsidR="00330F0B">
        <w:rPr>
          <w:szCs w:val="24"/>
        </w:rPr>
        <w:t xml:space="preserve">of </w:t>
      </w:r>
      <w:r w:rsidR="00931C92">
        <w:rPr>
          <w:szCs w:val="24"/>
        </w:rPr>
        <w:t xml:space="preserve">resting state functional connectivity. However, we did find </w:t>
      </w:r>
      <w:r w:rsidR="00B91CB1">
        <w:rPr>
          <w:szCs w:val="24"/>
        </w:rPr>
        <w:t xml:space="preserve">depressed </w:t>
      </w:r>
      <w:r w:rsidR="005D0C4F">
        <w:rPr>
          <w:szCs w:val="24"/>
        </w:rPr>
        <w:t>adolescents</w:t>
      </w:r>
      <w:r w:rsidR="00B91CB1">
        <w:rPr>
          <w:szCs w:val="24"/>
        </w:rPr>
        <w:t xml:space="preserve"> to be </w:t>
      </w:r>
      <w:r w:rsidR="005D0C4F">
        <w:rPr>
          <w:szCs w:val="24"/>
        </w:rPr>
        <w:t xml:space="preserve">more reliable than their healthy counterparts, with </w:t>
      </w:r>
      <w:r w:rsidR="009F7B31">
        <w:rPr>
          <w:szCs w:val="24"/>
        </w:rPr>
        <w:t xml:space="preserve">the greatest differences occurring in the </w:t>
      </w:r>
      <w:r w:rsidR="0060071E">
        <w:rPr>
          <w:szCs w:val="24"/>
        </w:rPr>
        <w:t>frontoparietal and visual association networks</w:t>
      </w:r>
      <w:r w:rsidR="00216DD0">
        <w:rPr>
          <w:szCs w:val="24"/>
        </w:rPr>
        <w:t xml:space="preserve">. </w:t>
      </w:r>
      <w:r w:rsidR="00937A86">
        <w:rPr>
          <w:szCs w:val="24"/>
        </w:rPr>
        <w:t xml:space="preserve">This </w:t>
      </w:r>
      <w:r w:rsidR="005431B2">
        <w:rPr>
          <w:szCs w:val="24"/>
        </w:rPr>
        <w:t xml:space="preserve">could be the result of </w:t>
      </w:r>
      <w:r w:rsidR="00810911">
        <w:rPr>
          <w:szCs w:val="24"/>
        </w:rPr>
        <w:t>increased correlated noise</w:t>
      </w:r>
      <w:r w:rsidR="00A10B8A">
        <w:rPr>
          <w:szCs w:val="24"/>
        </w:rPr>
        <w:t xml:space="preserve"> despite </w:t>
      </w:r>
      <w:r w:rsidR="002F4023">
        <w:rPr>
          <w:szCs w:val="24"/>
        </w:rPr>
        <w:t>corrections for motion and physiological noise in the preprocessing pipeline</w:t>
      </w:r>
      <w:r w:rsidR="00810911">
        <w:rPr>
          <w:szCs w:val="24"/>
        </w:rPr>
        <w:t>. However, we</w:t>
      </w:r>
      <w:r w:rsidR="00A10B8A">
        <w:rPr>
          <w:szCs w:val="24"/>
        </w:rPr>
        <w:t xml:space="preserve"> </w:t>
      </w:r>
      <w:r w:rsidR="00810911">
        <w:rPr>
          <w:szCs w:val="24"/>
        </w:rPr>
        <w:t xml:space="preserve">did not observe an association between </w:t>
      </w:r>
      <w:r w:rsidR="00A10B8A">
        <w:rPr>
          <w:szCs w:val="24"/>
        </w:rPr>
        <w:t xml:space="preserve">motion and </w:t>
      </w:r>
      <w:r w:rsidR="004A3247">
        <w:rPr>
          <w:szCs w:val="24"/>
        </w:rPr>
        <w:t xml:space="preserve">ICC. </w:t>
      </w:r>
      <w:r w:rsidR="00D9694E">
        <w:rPr>
          <w:szCs w:val="24"/>
        </w:rPr>
        <w:t>There is some evidence that</w:t>
      </w:r>
      <w:r w:rsidR="00557A5A">
        <w:rPr>
          <w:szCs w:val="24"/>
        </w:rPr>
        <w:t xml:space="preserve"> the</w:t>
      </w:r>
      <w:r w:rsidR="00D9694E">
        <w:rPr>
          <w:szCs w:val="24"/>
        </w:rPr>
        <w:t xml:space="preserve"> executive function </w:t>
      </w:r>
      <w:r w:rsidR="00557A5A">
        <w:rPr>
          <w:szCs w:val="24"/>
        </w:rPr>
        <w:t>impairments associated</w:t>
      </w:r>
      <w:r w:rsidR="00D9694E">
        <w:rPr>
          <w:szCs w:val="24"/>
        </w:rPr>
        <w:t xml:space="preserve"> with depression</w:t>
      </w:r>
      <w:r w:rsidR="00557A5A">
        <w:rPr>
          <w:szCs w:val="24"/>
        </w:rPr>
        <w:t xml:space="preserve"> begin in adolescence</w:t>
      </w:r>
      <w:r w:rsidR="00D9694E">
        <w:rPr>
          <w:szCs w:val="24"/>
        </w:rPr>
        <w:t xml:space="preserve">, which could suggest </w:t>
      </w:r>
      <w:r w:rsidR="005A1232">
        <w:rPr>
          <w:szCs w:val="24"/>
        </w:rPr>
        <w:t xml:space="preserve">delayed frontal cortex development </w:t>
      </w:r>
      <w:r w:rsidR="005A1232">
        <w:rPr>
          <w:szCs w:val="24"/>
        </w:rPr>
        <w:fldChar w:fldCharType="begin"/>
      </w:r>
      <w:r w:rsidR="005A1232">
        <w:rPr>
          <w:szCs w:val="24"/>
        </w:rPr>
        <w:instrText xml:space="preserve"> ADDIN ZOTERO_ITEM CSL_CITATION {"citationID":"UcvHmZmo","properties":{"formattedCitation":"(Vilgis et al., 2015)","plainCitation":"(Vilgis et al., 2015)","noteIndex":0},"citationItems":[{"id":4661,"uris":["http://zotero.org/users/5958044/items/FTTKWXDP"],"itemData":{"id":4661,"type":"article-journal","abstract":"Numerous studies have shown that Major Depressive Disorder (MDD) in adults is associated with deficits in cognitive control. Particularly, impairment on executive function (EF) tasks has been observed. Research into EF deficits in children and adolescents with MDD has reported mixed results and it is currently unclear whether paediatric MDD is characterised by impairments in EF and attention. PsycInfo, Scopus and Medline were systematically searched to identify all studies that have investigated EF and attention in paediatric depressive disorders between 1994 and 2014. 33 studies meeting inclusion/exclusion criteria were identified. While across different domains of EF some studies identified a deficit in the clinical group, the majority of studies failed to find deficits in response inhibition, attentional set shifting, selective attention, verbal working memory, and verbal fluency. More research is needed to clarify the relationship between depressive disorders in children and adolescents and spatial working memory processing, sustaining attention, planning, negative attentional bias and measures of ‘hot’ EF. There is little support for EF deficits in paediatric depression. However, there are numerous methodological problems that may account for null findings. Alternatively, chronicity and/or severity of symptoms may explain discrepancies between cognitive deficits in adult and paediatric MDD. Recommendations for future studies are discussed.","container-title":"European Child &amp; Adolescent Psychiatry","DOI":"10.1007/s00787-015-0675-7","ISSN":"1435-165X","issue":"4","journalAbbreviation":"Eur Child Adolesc Psychiatry","language":"en","page":"365-384","source":"Springer Link","title":"Executive function and attention in children and adolescents with depressive disorders: a systematic review","title-short":"Executive function and attention in children and adolescents with depressive disorders","volume":"24","author":[{"family":"Vilgis","given":"Veronika"},{"family":"Silk","given":"Timothy J."},{"family":"Vance","given":"Alasdair"}],"issued":{"date-parts":[["2015",4,1]]}}}],"schema":"https://github.com/citation-style-language/schema/raw/master/csl-citation.json"} </w:instrText>
      </w:r>
      <w:r w:rsidR="005A1232">
        <w:rPr>
          <w:szCs w:val="24"/>
        </w:rPr>
        <w:fldChar w:fldCharType="separate"/>
      </w:r>
      <w:r w:rsidR="005A1232" w:rsidRPr="005A1232">
        <w:t>(Vilgis et al., 2015)</w:t>
      </w:r>
      <w:r w:rsidR="005A1232">
        <w:rPr>
          <w:szCs w:val="24"/>
        </w:rPr>
        <w:fldChar w:fldCharType="end"/>
      </w:r>
      <w:r w:rsidR="00046916">
        <w:rPr>
          <w:szCs w:val="24"/>
        </w:rPr>
        <w:t xml:space="preserve">. </w:t>
      </w:r>
      <w:r w:rsidR="00317813">
        <w:rPr>
          <w:szCs w:val="24"/>
        </w:rPr>
        <w:t>This would result in decreased within-subject variance, potentially improving reliability.</w:t>
      </w:r>
      <w:r w:rsidR="00C225DD">
        <w:rPr>
          <w:szCs w:val="24"/>
        </w:rPr>
        <w:t xml:space="preserve"> </w:t>
      </w:r>
      <w:r w:rsidR="009A74BC">
        <w:rPr>
          <w:szCs w:val="24"/>
        </w:rPr>
        <w:t>Finally, this could be due to decreased between-subject variation in the depressed sample. Although d</w:t>
      </w:r>
      <w:r w:rsidR="00082702">
        <w:rPr>
          <w:szCs w:val="24"/>
        </w:rPr>
        <w:t xml:space="preserve">epression is very heterogenous, it could still be the case that a group of depressed participants are more </w:t>
      </w:r>
      <w:proofErr w:type="gramStart"/>
      <w:r w:rsidR="00082702">
        <w:rPr>
          <w:szCs w:val="24"/>
        </w:rPr>
        <w:t>similar</w:t>
      </w:r>
      <w:r w:rsidR="00B63465">
        <w:rPr>
          <w:szCs w:val="24"/>
        </w:rPr>
        <w:t xml:space="preserve"> to</w:t>
      </w:r>
      <w:proofErr w:type="gramEnd"/>
      <w:r w:rsidR="00B63465">
        <w:rPr>
          <w:szCs w:val="24"/>
        </w:rPr>
        <w:t xml:space="preserve"> each other</w:t>
      </w:r>
      <w:r w:rsidR="00082702">
        <w:rPr>
          <w:szCs w:val="24"/>
        </w:rPr>
        <w:t xml:space="preserve"> than </w:t>
      </w:r>
      <w:r w:rsidR="002F42F0">
        <w:rPr>
          <w:szCs w:val="24"/>
        </w:rPr>
        <w:t xml:space="preserve">a healthy sample. </w:t>
      </w:r>
      <w:commentRangeStart w:id="448"/>
      <w:r w:rsidR="002F42F0">
        <w:rPr>
          <w:szCs w:val="24"/>
        </w:rPr>
        <w:t xml:space="preserve">With within-subject variance constant, decreased between-subject variance would result in increased reliability. </w:t>
      </w:r>
      <w:commentRangeEnd w:id="448"/>
      <w:r w:rsidR="002A687C">
        <w:rPr>
          <w:rStyle w:val="CommentReference"/>
        </w:rPr>
        <w:commentReference w:id="448"/>
      </w:r>
    </w:p>
    <w:p w14:paraId="50352297" w14:textId="16393ECA" w:rsidR="0003645C" w:rsidRDefault="0003645C" w:rsidP="0038534B">
      <w:pPr>
        <w:rPr>
          <w:szCs w:val="24"/>
        </w:rPr>
      </w:pPr>
    </w:p>
    <w:p w14:paraId="42DCCD75" w14:textId="4C08F55B" w:rsidR="000D431F" w:rsidRDefault="00896B05" w:rsidP="0038534B">
      <w:pPr>
        <w:rPr>
          <w:szCs w:val="24"/>
        </w:rPr>
      </w:pPr>
      <w:r>
        <w:rPr>
          <w:szCs w:val="24"/>
        </w:rPr>
        <w:t>Between-group differences</w:t>
      </w:r>
      <w:r w:rsidR="0003645C">
        <w:rPr>
          <w:szCs w:val="24"/>
        </w:rPr>
        <w:t xml:space="preserve"> in reliability </w:t>
      </w:r>
      <w:r>
        <w:rPr>
          <w:szCs w:val="24"/>
        </w:rPr>
        <w:t>were only present at the univariate level. Both groups had high multivariate reliability</w:t>
      </w:r>
      <w:r w:rsidR="00465755">
        <w:rPr>
          <w:szCs w:val="24"/>
        </w:rPr>
        <w:t xml:space="preserve">. </w:t>
      </w:r>
      <w:r w:rsidR="004327E1">
        <w:rPr>
          <w:szCs w:val="24"/>
        </w:rPr>
        <w:t>D</w:t>
      </w:r>
      <w:r w:rsidR="00C01138">
        <w:rPr>
          <w:szCs w:val="24"/>
        </w:rPr>
        <w:t xml:space="preserve">irectly comparing </w:t>
      </w:r>
      <w:r w:rsidR="00E06224">
        <w:rPr>
          <w:szCs w:val="24"/>
        </w:rPr>
        <w:t>fingerprinting</w:t>
      </w:r>
      <w:commentRangeStart w:id="449"/>
      <w:commentRangeEnd w:id="449"/>
      <w:r w:rsidR="008A4F16">
        <w:rPr>
          <w:rStyle w:val="CommentReference"/>
        </w:rPr>
        <w:commentReference w:id="449"/>
      </w:r>
      <w:r w:rsidR="00E06224">
        <w:rPr>
          <w:szCs w:val="24"/>
        </w:rPr>
        <w:t xml:space="preserve"> </w:t>
      </w:r>
      <w:r w:rsidR="00C01138">
        <w:rPr>
          <w:szCs w:val="24"/>
        </w:rPr>
        <w:t xml:space="preserve">across </w:t>
      </w:r>
      <w:r w:rsidR="00B664FA">
        <w:rPr>
          <w:szCs w:val="24"/>
        </w:rPr>
        <w:t>populations</w:t>
      </w:r>
      <w:r w:rsidR="00C01138">
        <w:rPr>
          <w:szCs w:val="24"/>
        </w:rPr>
        <w:t xml:space="preserve"> is difficult </w:t>
      </w:r>
      <w:r w:rsidR="00B664FA">
        <w:rPr>
          <w:szCs w:val="24"/>
        </w:rPr>
        <w:t>due to substantial impacts from</w:t>
      </w:r>
      <w:r w:rsidR="00C01138">
        <w:rPr>
          <w:szCs w:val="24"/>
        </w:rPr>
        <w:t xml:space="preserve"> sample size</w:t>
      </w:r>
      <w:r w:rsidR="00B664FA">
        <w:rPr>
          <w:szCs w:val="24"/>
        </w:rPr>
        <w:t xml:space="preserve">, scan length, and age </w:t>
      </w:r>
      <w:r w:rsidR="003511BB">
        <w:rPr>
          <w:szCs w:val="24"/>
        </w:rPr>
        <w:fldChar w:fldCharType="begin"/>
      </w:r>
      <w:r w:rsidR="003511BB">
        <w:rPr>
          <w:szCs w:val="24"/>
        </w:rPr>
        <w:instrText xml:space="preserve"> ADDIN ZOTERO_ITEM CSL_CITATION {"citationID":"nATmU7Z7","properties":{"formattedCitation":"(Horien et al., 2018; Waller et al., 2017)","plainCitation":"(Horien et al., 2018; Waller et al., 2017)","noteIndex":0},"citationItems":[{"id":4665,"uris":["http://zotero.org/users/5958044/items/38QJSHSD"],"itemData":{"id":4665,"type":"article-journal","abstract":"A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Todd"}],"issued":{"date-parts":[["2018",4,1]]}}},{"id":4663,"uris":["http://zotero.org/users/5958044/items/QZR3J4HK"],"itemData":{"id":4663,"type":"article-journal","abstract":"Establishing reliable, robust, and unique brain signatures from neuroimaging data is a prerequisite for precision psychiatry, and therefore a highly sought-after goal in contemporary neuroscience. Recently, the procedure of connectome fingerprinting, using brain functional connectivity profiles as such signatures, was shown to be able to accurately identify individuals from a group of 126 subjects from the Human Connectome Project (HCP). However, the specificity and generalizability of this procedure were not tested. In this replication study, we show both for the original and an extended HCP data set (n = 900 subjects), as well as for an additional data set of more commonly acquired imaging quality (n = 84) that (i) although the high accuracy can be replicated for the larger HCP 900 data set, accuracy is (ii) lower for standard neuroimaging data, and, that (iii) connectome fingerprinting may not be specific enough to distinguish between individuals. In addition, both accuracy and specificity are projected to drop considerably as the size of a data set increases. Although the moderate-to-high accuracies do suggest there is a portion of unique variance, our results suggest that connectomes may actually be quite similar across individuals. This outcome may be relevant to how precision psychiatry could benefit from inferences based on functional connectomes.","container-title":"NeuroImage","DOI":"10.1016/j.neuroimage.2017.07.016","ISSN":"1053-8119","journalAbbreviation":"NeuroImage","language":"en","page":"371-377","source":"ScienceDirect","title":"Evaluating the replicability, specificity, and generalizability of connectome fingerprints","volume":"158","author":[{"family":"Waller","given":"Lea"},{"family":"Walter","given":"Henrik"},{"family":"Kruschwitz","given":"Johann D."},{"family":"Reuter","given":"Lucia"},{"family":"Müller","given":"Sabine"},{"family":"Erk","given":"Susanne"},{"family":"Veer","given":"Ilya M."}],"issued":{"date-parts":[["2017",9,1]]}}}],"schema":"https://github.com/citation-style-language/schema/raw/master/csl-citation.json"} </w:instrText>
      </w:r>
      <w:r w:rsidR="003511BB">
        <w:rPr>
          <w:szCs w:val="24"/>
        </w:rPr>
        <w:fldChar w:fldCharType="separate"/>
      </w:r>
      <w:r w:rsidR="003511BB" w:rsidRPr="003511BB">
        <w:t>(Horien et al., 2018; Waller et al., 2017)</w:t>
      </w:r>
      <w:r w:rsidR="003511BB">
        <w:rPr>
          <w:szCs w:val="24"/>
        </w:rPr>
        <w:fldChar w:fldCharType="end"/>
      </w:r>
      <w:r w:rsidR="00860D13">
        <w:rPr>
          <w:szCs w:val="24"/>
        </w:rPr>
        <w:t>.</w:t>
      </w:r>
      <w:r w:rsidR="00B664FA">
        <w:rPr>
          <w:szCs w:val="24"/>
        </w:rPr>
        <w:t xml:space="preserve"> </w:t>
      </w:r>
      <w:r w:rsidR="004327E1">
        <w:rPr>
          <w:szCs w:val="24"/>
        </w:rPr>
        <w:t>However, a</w:t>
      </w:r>
      <w:r w:rsidR="00982869">
        <w:rPr>
          <w:szCs w:val="24"/>
        </w:rPr>
        <w:t xml:space="preserve"> meta-analysis of </w:t>
      </w:r>
      <w:r w:rsidR="00B76DCA">
        <w:rPr>
          <w:szCs w:val="24"/>
        </w:rPr>
        <w:t>four</w:t>
      </w:r>
      <w:r w:rsidR="00982869">
        <w:rPr>
          <w:szCs w:val="24"/>
        </w:rPr>
        <w:t xml:space="preserve"> </w:t>
      </w:r>
      <w:r w:rsidR="00B76DCA">
        <w:rPr>
          <w:szCs w:val="24"/>
        </w:rPr>
        <w:t>datasets</w:t>
      </w:r>
      <w:r w:rsidR="00982869">
        <w:rPr>
          <w:szCs w:val="24"/>
        </w:rPr>
        <w:t xml:space="preserve"> by Horien et al. </w:t>
      </w:r>
      <w:r w:rsidR="00982869">
        <w:rPr>
          <w:szCs w:val="24"/>
        </w:rPr>
        <w:fldChar w:fldCharType="begin"/>
      </w:r>
      <w:r w:rsidR="000D0019">
        <w:rPr>
          <w:szCs w:val="24"/>
        </w:rPr>
        <w:instrText xml:space="preserve"> ADDIN ZOTERO_ITEM CSL_CITATION {"citationID":"oS3eEelI","properties":{"formattedCitation":"(Horien et al., 2019)","plainCitation":"(Horien et al., 2019)","dontUpdate":true,"noteIndex":0},"citationItems":[{"id":4415,"uris":["http://zotero.org/users/5958044/items/LBHRRCMX"],"itemData":{"id":4415,"type":"article-journal","abstract":"Functional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982869">
        <w:rPr>
          <w:szCs w:val="24"/>
        </w:rPr>
        <w:fldChar w:fldCharType="separate"/>
      </w:r>
      <w:r w:rsidR="00982869">
        <w:t>(</w:t>
      </w:r>
      <w:r w:rsidR="00982869" w:rsidRPr="00982869">
        <w:t>2019)</w:t>
      </w:r>
      <w:r w:rsidR="00982869">
        <w:rPr>
          <w:szCs w:val="24"/>
        </w:rPr>
        <w:fldChar w:fldCharType="end"/>
      </w:r>
      <w:r w:rsidR="00982869">
        <w:rPr>
          <w:szCs w:val="24"/>
        </w:rPr>
        <w:t xml:space="preserve"> found </w:t>
      </w:r>
      <w:commentRangeStart w:id="450"/>
      <w:r w:rsidR="004327E1">
        <w:rPr>
          <w:szCs w:val="24"/>
        </w:rPr>
        <w:t xml:space="preserve">similar </w:t>
      </w:r>
      <w:r w:rsidR="00E06224">
        <w:rPr>
          <w:szCs w:val="24"/>
        </w:rPr>
        <w:t>fingerprinting</w:t>
      </w:r>
      <w:commentRangeEnd w:id="450"/>
      <w:r w:rsidR="008A4F16">
        <w:rPr>
          <w:rStyle w:val="CommentReference"/>
        </w:rPr>
        <w:commentReference w:id="450"/>
      </w:r>
      <w:r w:rsidR="0047189F">
        <w:rPr>
          <w:szCs w:val="24"/>
        </w:rPr>
        <w:t xml:space="preserve"> index values </w:t>
      </w:r>
      <w:r w:rsidR="004327E1">
        <w:rPr>
          <w:szCs w:val="24"/>
        </w:rPr>
        <w:t xml:space="preserve">in </w:t>
      </w:r>
      <w:r w:rsidR="00E53003">
        <w:rPr>
          <w:szCs w:val="24"/>
        </w:rPr>
        <w:t xml:space="preserve">an adolescent dataset of a similar size. </w:t>
      </w:r>
      <w:r w:rsidR="000C20AE">
        <w:rPr>
          <w:szCs w:val="24"/>
        </w:rPr>
        <w:t xml:space="preserve">Fingerprinting is noted to be sensitive to motion and other sources of noise </w:t>
      </w:r>
      <w:r w:rsidR="000C20AE">
        <w:rPr>
          <w:szCs w:val="24"/>
        </w:rPr>
        <w:fldChar w:fldCharType="begin"/>
      </w:r>
      <w:r w:rsidR="00B661B1">
        <w:rPr>
          <w:szCs w:val="24"/>
        </w:rPr>
        <w:instrText xml:space="preserve"> ADDIN ZOTERO_ITEM CSL_CITATION {"citationID":"0lMLmZ4Y","properties":{"formattedCitation":"(E. W. Bridgeford et al., 2021; Horien et al., 2019)","plainCitation":"(E. W. Bridgeford et al., 2021; Horien et al., 2019)","dontUpdate":true,"noteIndex":0},"citationItems":[{"id":4395,"uris":["http://zotero.org/users/5958044/items/IRTYWWC9"],"itemData":{"id":4395,"type":"article-journal","abstract":"Replicability,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0C20AE">
        <w:rPr>
          <w:szCs w:val="24"/>
        </w:rPr>
        <w:fldChar w:fldCharType="separate"/>
      </w:r>
      <w:r w:rsidR="004F514C" w:rsidRPr="004F514C">
        <w:t>(Bridgeford et al., 2021; Horien et al., 2019)</w:t>
      </w:r>
      <w:r w:rsidR="000C20AE">
        <w:rPr>
          <w:szCs w:val="24"/>
        </w:rPr>
        <w:fldChar w:fldCharType="end"/>
      </w:r>
      <w:r w:rsidR="00EE2921">
        <w:rPr>
          <w:szCs w:val="24"/>
        </w:rPr>
        <w:t xml:space="preserve">. </w:t>
      </w:r>
      <w:r w:rsidR="00FA339D">
        <w:rPr>
          <w:szCs w:val="24"/>
        </w:rPr>
        <w:t>In line with this, w</w:t>
      </w:r>
      <w:r w:rsidR="00EE2921">
        <w:rPr>
          <w:szCs w:val="24"/>
        </w:rPr>
        <w:t xml:space="preserve">e </w:t>
      </w:r>
      <w:r w:rsidR="00B8367D">
        <w:rPr>
          <w:szCs w:val="24"/>
        </w:rPr>
        <w:t>observed a</w:t>
      </w:r>
      <w:r w:rsidR="004913FC">
        <w:rPr>
          <w:szCs w:val="24"/>
        </w:rPr>
        <w:t xml:space="preserve"> negative</w:t>
      </w:r>
      <w:r w:rsidR="00B8367D">
        <w:rPr>
          <w:szCs w:val="24"/>
        </w:rPr>
        <w:t xml:space="preserve"> association between motion and </w:t>
      </w:r>
      <w:r w:rsidR="004913FC">
        <w:rPr>
          <w:szCs w:val="24"/>
        </w:rPr>
        <w:t xml:space="preserve">fingerprinting. </w:t>
      </w:r>
    </w:p>
    <w:p w14:paraId="6B184B26" w14:textId="77777777" w:rsidR="000D431F" w:rsidRDefault="000D431F" w:rsidP="0038534B">
      <w:pPr>
        <w:rPr>
          <w:szCs w:val="24"/>
        </w:rPr>
      </w:pPr>
    </w:p>
    <w:p w14:paraId="2D2A8B60" w14:textId="038F24EF" w:rsidR="0003645C" w:rsidRDefault="00E141B5" w:rsidP="0038534B">
      <w:pPr>
        <w:rPr>
          <w:szCs w:val="24"/>
        </w:rPr>
      </w:pPr>
      <w:r>
        <w:rPr>
          <w:szCs w:val="24"/>
        </w:rPr>
        <w:t xml:space="preserve">Discriminability suggested </w:t>
      </w:r>
      <w:del w:id="451" w:author="Nielson, Dylan (NIH/NIMH) [E]" w:date="2022-10-11T10:52:00Z">
        <w:r w:rsidR="00ED07A6" w:rsidDel="002A687C">
          <w:rPr>
            <w:szCs w:val="24"/>
          </w:rPr>
          <w:delText>the highest</w:delText>
        </w:r>
      </w:del>
      <w:ins w:id="452" w:author="Nielson, Dylan (NIH/NIMH) [E]" w:date="2022-10-11T10:52:00Z">
        <w:r w:rsidR="002A687C">
          <w:rPr>
            <w:szCs w:val="24"/>
          </w:rPr>
          <w:t>high</w:t>
        </w:r>
      </w:ins>
      <w:r w:rsidR="00ED07A6">
        <w:rPr>
          <w:szCs w:val="24"/>
        </w:rPr>
        <w:t xml:space="preserve"> reliability</w:t>
      </w:r>
      <w:r>
        <w:rPr>
          <w:szCs w:val="24"/>
        </w:rPr>
        <w:t xml:space="preserve">, </w:t>
      </w:r>
      <w:r w:rsidR="00ED07A6">
        <w:rPr>
          <w:szCs w:val="24"/>
        </w:rPr>
        <w:t xml:space="preserve">with equivalent </w:t>
      </w:r>
      <w:r w:rsidR="009F587D">
        <w:rPr>
          <w:szCs w:val="24"/>
        </w:rPr>
        <w:t xml:space="preserve">ICCs in the </w:t>
      </w:r>
      <w:r w:rsidR="009B730A">
        <w:rPr>
          <w:szCs w:val="24"/>
        </w:rPr>
        <w:t>“</w:t>
      </w:r>
      <w:r w:rsidR="009F587D">
        <w:rPr>
          <w:szCs w:val="24"/>
        </w:rPr>
        <w:t>excellent</w:t>
      </w:r>
      <w:r w:rsidR="009B730A">
        <w:rPr>
          <w:szCs w:val="24"/>
        </w:rPr>
        <w:t>”</w:t>
      </w:r>
      <w:r w:rsidR="009F587D">
        <w:rPr>
          <w:szCs w:val="24"/>
        </w:rPr>
        <w:t xml:space="preserve"> range. </w:t>
      </w:r>
      <w:r w:rsidR="005D3637">
        <w:rPr>
          <w:szCs w:val="24"/>
        </w:rPr>
        <w:t>This supports the claim that discriminability is robust to noise</w:t>
      </w:r>
      <w:r w:rsidR="00E330F7">
        <w:rPr>
          <w:szCs w:val="24"/>
        </w:rPr>
        <w:t xml:space="preserve"> </w:t>
      </w:r>
      <w:r w:rsidR="00E330F7">
        <w:rPr>
          <w:szCs w:val="24"/>
        </w:rPr>
        <w:fldChar w:fldCharType="begin"/>
      </w:r>
      <w:r w:rsidR="00B661B1">
        <w:rPr>
          <w:szCs w:val="24"/>
        </w:rPr>
        <w:instrText xml:space="preserve"> ADDIN ZOTERO_ITEM CSL_CITATION {"citationID":"JMNrekoj","properties":{"formattedCitation":"(E. W. Bridgeford et al., 2021)","plainCitation":"(E. W. Bridgeford et al., 2021)","dontUpdate":true,"noteIndex":0},"citationItems":[{"id":4395,"uris":["http://zotero.org/users/5958044/items/IRTYWWC9"],"itemData":{"id":4395,"type":"article-journal","abstract":"Replicability,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E330F7">
        <w:rPr>
          <w:szCs w:val="24"/>
        </w:rPr>
        <w:fldChar w:fldCharType="separate"/>
      </w:r>
      <w:r w:rsidR="004F514C" w:rsidRPr="004F514C">
        <w:t>(Bridgeford et al., 2021)</w:t>
      </w:r>
      <w:r w:rsidR="00E330F7">
        <w:rPr>
          <w:szCs w:val="24"/>
        </w:rPr>
        <w:fldChar w:fldCharType="end"/>
      </w:r>
      <w:r w:rsidR="004A1E4F">
        <w:rPr>
          <w:szCs w:val="24"/>
        </w:rPr>
        <w:t xml:space="preserve">. Further study is needed to determine if high discriminability is indeed reflective of </w:t>
      </w:r>
      <w:r w:rsidR="00804232">
        <w:rPr>
          <w:szCs w:val="24"/>
        </w:rPr>
        <w:t xml:space="preserve">increased validity, i.e., the ability to observe a ground truth association. However, we find support for discriminability as a </w:t>
      </w:r>
      <w:r w:rsidR="001A4E7A">
        <w:rPr>
          <w:szCs w:val="24"/>
        </w:rPr>
        <w:t xml:space="preserve">multivariate </w:t>
      </w:r>
      <w:r w:rsidR="00804232">
        <w:rPr>
          <w:szCs w:val="24"/>
        </w:rPr>
        <w:t xml:space="preserve">reliability metric </w:t>
      </w:r>
      <w:r w:rsidR="001A4E7A">
        <w:rPr>
          <w:szCs w:val="24"/>
        </w:rPr>
        <w:t xml:space="preserve">that captures a level of stability within the connectome. </w:t>
      </w:r>
      <w:r w:rsidR="003857A7">
        <w:rPr>
          <w:szCs w:val="24"/>
        </w:rPr>
        <w:t>The high</w:t>
      </w:r>
      <w:del w:id="453" w:author="Nielson, Dylan (NIH/NIMH) [E]" w:date="2022-10-11T10:53:00Z">
        <w:r w:rsidR="003857A7" w:rsidDel="002A687C">
          <w:rPr>
            <w:szCs w:val="24"/>
          </w:rPr>
          <w:delText>er</w:delText>
        </w:r>
      </w:del>
      <w:r w:rsidR="003857A7">
        <w:rPr>
          <w:szCs w:val="24"/>
        </w:rPr>
        <w:t xml:space="preserve"> multivariate reliability </w:t>
      </w:r>
      <w:r w:rsidR="00535F23">
        <w:rPr>
          <w:szCs w:val="24"/>
        </w:rPr>
        <w:t xml:space="preserve">observed here supports previous recommendations that shifting towards multivariate methods can improve reliability </w:t>
      </w:r>
      <w:commentRangeStart w:id="454"/>
      <w:r w:rsidR="00535F23">
        <w:rPr>
          <w:szCs w:val="24"/>
        </w:rPr>
        <w:t xml:space="preserve">and reduce necessary sample sizes </w:t>
      </w:r>
      <w:commentRangeEnd w:id="454"/>
      <w:r w:rsidR="002A687C">
        <w:rPr>
          <w:rStyle w:val="CommentReference"/>
        </w:rPr>
        <w:commentReference w:id="454"/>
      </w:r>
      <w:r w:rsidR="00535F23">
        <w:rPr>
          <w:szCs w:val="24"/>
        </w:rPr>
        <w:fldChar w:fldCharType="begin"/>
      </w:r>
      <w:r w:rsidR="00A339E9">
        <w:rPr>
          <w:szCs w:val="24"/>
        </w:rPr>
        <w:instrText xml:space="preserve"> ADDIN ZOTERO_ITEM CSL_CITATION {"citationID":"GY52dapQ","properties":{"formattedCitation":"(Finn &amp; Rosenberg, 2021; Kragel et al., 2021; Marek et al., 2022; Tetereva et al., 2022)","plainCitation":"(Finn &amp; Rosenberg, 2021; Kragel et al., 2021; Marek et al., 2022; Tetereva et al., 2022)","noteIndex":0},"citationItems":[{"id":4382,"uris":["http://zotero.org/users/5958044/items/P2BA5FKD"],"itemData":{"id":4382,"type":"article-journal","abstract":"Recent years have seen a surge of research on variability in functional brain connectivity within and between individuals, with encouraging progress toward understanding the consequences of this variability for cognition and behavior. At the same time, well-founded concerns over rigor and reproducibility in psychology and neuroscience have led many to question whether functional connectivity is sufficiently reliable, and call for methods to improve its reliability. The thesis of this opinion piece is that when studying variability in functional connectivity—both across individuals and within individuals over time—we should use behavior prediction as our benchmark rather than optimize reliability for its own sake. We discuss theoretical and empirical evidence to compel this perspective, both when the goal is to study stable, trait-level differences between people, as well as when the goal is to study state-related changes within individuals. We hope that this piece will be useful to the neuroimaging community as we continue efforts to characterize inter- and intra-subject variability in brain function and build predictive models with an eye toward eventual real-world applications.","container-title":"NeuroImage","DOI":"10.1016/j.neuroimage.2021.118254","ISSN":"1053-8119","journalAbbreviation":"NeuroImage","language":"en","page":"118254","source":"ScienceDirect","title":"Beyond fingerprinting: Choosing predictive connectomes over reliable connectomes","title-short":"Beyond fingerprinting","volume":"239","author":[{"family":"Finn","given":"Emily S."},{"family":"Rosenberg","given":"Monica D."}],"issued":{"date-parts":[["2021",10,1]]}}},{"id":4744,"uris":["http://zotero.org/users/5958044/items/T3S2JAB5"],"itemData":{"id":4744,"type":"article-journal","container-title":"Psychological Science","DOI":"10.1177/0956797621989730","ISSN":"0956-7976","issue":"4","journalAbbreviation":"Psychol Sci","language":"en","note":"publisher: SAGE Publications Inc","page":"622-626","source":"SAGE Journals","title":"Functional MRI Can Be Highly Reliable, but It Depends on What You Measure: A Commentary on Elliott et al. (2020)","title-short":"Functional MRI Can Be Highly Reliable, but It Depends on What You Measure","volume":"32","author":[{"family":"Kragel","given":"Philip A."},{"family":"Han","given":"Xiaochun"},{"family":"Kraynak","given":"Thomas E."},{"family":"Gianaros","given":"Peter J."},{"family":"Wager","given":"Tor D."}],"issued":{"date-parts":[["2021",4,1]]}}},{"id":4622,"uris":["http://zotero.org/users/5958044/items/IK4H8RNM"],"itemData":{"id":4622,"type":"article-journal","abstract":"Magnetic resonance imaging (MRI) has transformed our understanding of the human brain through well-replicated mapping of abilities to specific structures (for example, lesion studies) and functions1–3 (for example, task functional MRI (fMRI)). Mental health research and care have yet to realize similar advances from MRI. A primary challenge has been replicating associations between inter-individual differences in brain structure or function and complex cognitive or mental health phenotypes (brain-wide association studies (BWAS)). Such BWAS have typically relied on sample sizes appropriate for classical brain mapping4 (the median neuroimaging study sample size is about 25), but potentially too small for capturing reproducible brain–behavioural phenotype associations5,6. Here we used three of the largest neuroimaging datasets currently available—with a total sample size of around 50,000 individuals—to quantify BWAS effect sizes and reproducibility as a function of sample size. BWAS associations were smaller than previously thought, resulting in statistically underpowered studies, inflated effect sizes and replication failures at typical sample sizes. As sample sizes grew into the thousands, replication rates began to improve and effect size inflation decreased. More robust BWAS effects were detected for functional MRI (versus structural), cognitive tests (versus mental health questionnaires) and multivariate methods (versus univariate). Smaller than expected brain–phenotype associations and variability across population subsamples can explain widespread BWAS replication failures. In contrast to non-BWAS approaches with larger effects (for example, lesions, interventions and within-person), BWAS reproducibility requires samples with thousands of individuals.","container-title":"Nature","DOI":"10.1038/s41586-022-04492-9","ISSN":"1476-4687","issue":"7902","language":"en","license":"2022 The Author(s), under exclusive licence to Springer Nature Limited","note":"number: 7902\npublisher: Nature Publishing Group","page":"654-660","source":"www.nature.com","title":"Reproducible brain-wide association studies require thousands of individuals","volume":"603","author":[{"family":"Marek","given":"Scott"},{"family":"Tervo-Clemmens","given":"Brenden"},{"family":"Calabro","given":"Finnegan J."},{"family":"Montez","given":"David F."},{"family":"Kay","given":"Benjamin P."},{"family":"Hatoum","given":"Alexander S."},{"family":"Donohue","given":"Meghan Rose"},{"family":"Foran","given":"William"},{"family":"Miller","given":"Ryland L."},{"family":"Hendrickson","given":"Timothy J."},{"family":"Malone","given":"Stephen M."},{"family":"Kandala","given":"Sridhar"},{"family":"Feczko","given":"Eric"},{"family":"Miranda-Dominguez","given":"Oscar"},{"family":"Graham","given":"Alice M."},{"family":"Earl","given":"Eric A."},{"family":"Perrone","given":"Anders J."},{"family":"Cordova","given":"Michaela"},{"family":"Doyle","given":"Olivia"},{"family":"Moore","given":"Lucille A."},{"family":"Conan","given":"Gregory M."},{"family":"Uriarte","given":"Johnny"},{"family":"Snider","given":"Kathy"},{"family":"Lynch","given":"Benjamin J."},{"family":"Wilgenbusch","given":"James C."},{"family":"Pengo","given":"Thomas"},{"family":"Tam","given":"Angela"},{"family":"Chen","given":"Jianzhong"},{"family":"Newbold","given":"Dillan J."},{"family":"Zheng","given":"Annie"},{"family":"Seider","given":"Nicole A."},{"family":"Van","given":"Andrew N."},{"family":"Metoki","given":"Athanasia"},{"family":"Chauvin","given":"Roselyne J."},{"family":"Laumann","given":"Timothy O."},{"family":"Greene","given":"Deanna J."},{"family":"Petersen","given":"Steven E."},{"family":"Garavan","given":"Hugh"},{"family":"Thompson","given":"Wesley K."},{"family":"Nichols","given":"Thomas E."},{"family":"Yeo","given":"B. T. Thomas"},{"family":"Barch","given":"Deanna M."},{"family":"Luna","given":"Beatriz"},{"family":"Fair","given":"Damien A."},{"family":"Dosenbach","given":"Nico U. F."}],"issued":{"date-parts":[["2022",3]]}},"label":"page"},{"id":4746,"uris":["http://zotero.org/users/5958044/items/NY26PAP9"],"itemData":{"id":4746,"type":"article-journal","abstract":"Capturing individual differences in cognition is central to human neuroscience. Yet our ability to estimate cognitive abilities via brain MRI is still poor in both prediction and reliability. Our study tested if this inability can be improved by integrating MRI signals across the whole brain and across modalities, including task-based functional MRI (tfMRI) of different tasks along with other non-task MRI modalities, such as structural MRI, resting-state functional connectivity. Using the Human Connectome Project (n = 873, 473 females, after quality control), we directly compared predictive models comprising different sets of MRI modalities (e.g., seven tasks vs. non-task modalities). We applied two approaches to integrate multimodal MRI, stacked vs. flat models, and implemented 16 combinations of machine-learning algorithms. The stacked model integrating all modalities via stacking Elastic Net provided the best prediction (r = 0.57), relatively to other models tested, as well as excellent test-retest reliability (ICC=</w:instrText>
      </w:r>
      <w:r w:rsidR="00A339E9">
        <w:rPr>
          <w:rFonts w:ascii="Cambria Math" w:hAnsi="Cambria Math" w:cs="Cambria Math"/>
          <w:szCs w:val="24"/>
        </w:rPr>
        <w:instrText>∼</w:instrText>
      </w:r>
      <w:r w:rsidR="00A339E9">
        <w:rPr>
          <w:szCs w:val="24"/>
        </w:rPr>
        <w:instrText>.85) in capturing general cognitive abilities. Importantly, compared to the stacked model integrating across non-task modalities (r = 0.27), the stacked model integrating tfMRI across tasks led to significantly higher prediction (r = 0.56) while still providing excellent test-retest reliability (ICC=</w:instrText>
      </w:r>
      <w:r w:rsidR="00A339E9">
        <w:rPr>
          <w:rFonts w:ascii="Cambria Math" w:hAnsi="Cambria Math" w:cs="Cambria Math"/>
          <w:szCs w:val="24"/>
        </w:rPr>
        <w:instrText>∼</w:instrText>
      </w:r>
      <w:r w:rsidR="00A339E9">
        <w:rPr>
          <w:szCs w:val="24"/>
        </w:rPr>
        <w:instrText xml:space="preserve">.83). The stacked model integrating tfMRI across tasks was driven by frontal and parietal areas and by tasks that are cognition-related (working-memory, relational processing, and language). This result is consistent with the parieto-frontal integration theory of intelligence. Accordingly, our results contradict the recently popular notion that tfMRI is not reliable enough to capture individual differences in cognition. Instead, our study suggests that tfMRI, when used appropriately (i.e., by drawing information across the whole brain and across tasks and by integrating with other modalities), provides predictive and reliable sources of information for individual differences in cognitive abilities, more so than non-task modalities.","container-title":"NeuroImage","DOI":"10.1016/j.neuroimage.2022.119588","ISSN":"1095-9572","journalAbbreviation":"Neuroimage","language":"eng","note":"PMID: 36057404","page":"119588","source":"PubMed","title":"Capturing brain-cognition relationship: Integrating task-based fMRI across tasks markedly boosts prediction and test-retest reliability","title-short":"Capturing brain-cognition relationship","volume":"263","author":[{"family":"Tetereva","given":"Alina"},{"family":"Li","given":"Jean"},{"family":"Deng","given":"Jeremiah D."},{"family":"Stringaris","given":"Argyris"},{"family":"Pat","given":"Narun"}],"issued":{"date-parts":[["2022",8,31]]}}}],"schema":"https://github.com/citation-style-language/schema/raw/master/csl-citation.json"} </w:instrText>
      </w:r>
      <w:r w:rsidR="00535F23">
        <w:rPr>
          <w:szCs w:val="24"/>
        </w:rPr>
        <w:fldChar w:fldCharType="separate"/>
      </w:r>
      <w:r w:rsidR="00A339E9" w:rsidRPr="00A339E9">
        <w:t>(Finn &amp; Rosenberg, 2021; Kragel et al., 2021; Marek et al., 2022; Tetereva et al., 2022)</w:t>
      </w:r>
      <w:r w:rsidR="00535F23">
        <w:rPr>
          <w:szCs w:val="24"/>
        </w:rPr>
        <w:fldChar w:fldCharType="end"/>
      </w:r>
      <w:r w:rsidR="00E41886">
        <w:rPr>
          <w:szCs w:val="24"/>
        </w:rPr>
        <w:t xml:space="preserve">. </w:t>
      </w:r>
      <w:r w:rsidR="00805FDA">
        <w:rPr>
          <w:szCs w:val="24"/>
        </w:rPr>
        <w:t xml:space="preserve">Multivariate reliability in functional connectivity may be higher due to high-dimensionality variance structures in the connectome. Whereas a single edge may be unreliable, zooming out and looking at the larger picture can reveal stable patterns. </w:t>
      </w:r>
      <w:r w:rsidR="00E41886">
        <w:rPr>
          <w:szCs w:val="24"/>
        </w:rPr>
        <w:t xml:space="preserve">While some multivariate analyses require </w:t>
      </w:r>
      <w:r w:rsidR="007D7DAB">
        <w:rPr>
          <w:szCs w:val="24"/>
        </w:rPr>
        <w:t>additional samples for hyperparameter tuning or to balance the large number parameters</w:t>
      </w:r>
      <w:r w:rsidR="00E24F86">
        <w:rPr>
          <w:szCs w:val="24"/>
        </w:rPr>
        <w:t xml:space="preserve">, less complex models </w:t>
      </w:r>
      <w:r w:rsidR="00D91009">
        <w:rPr>
          <w:szCs w:val="24"/>
        </w:rPr>
        <w:t>can</w:t>
      </w:r>
      <w:r w:rsidR="00E24F86">
        <w:rPr>
          <w:szCs w:val="24"/>
        </w:rPr>
        <w:t xml:space="preserve"> provide adequate power with fewer subjects than univariate analysis. </w:t>
      </w:r>
      <w:r w:rsidR="00D91009">
        <w:rPr>
          <w:szCs w:val="24"/>
        </w:rPr>
        <w:t xml:space="preserve">And while multivariate analysis </w:t>
      </w:r>
      <w:r w:rsidR="00A42E25">
        <w:rPr>
          <w:szCs w:val="24"/>
        </w:rPr>
        <w:t xml:space="preserve">may reduce interpretability or effect localization, this consequence is modest compared to the increase in power </w:t>
      </w:r>
      <w:r w:rsidR="00A42E25">
        <w:rPr>
          <w:szCs w:val="24"/>
        </w:rPr>
        <w:fldChar w:fldCharType="begin"/>
      </w:r>
      <w:r w:rsidR="00A42E25">
        <w:rPr>
          <w:szCs w:val="24"/>
        </w:rPr>
        <w:instrText xml:space="preserve"> ADDIN ZOTERO_ITEM CSL_CITATION {"citationID":"UHTPVjN6","properties":{"formattedCitation":"(Noble et al., 2022)","plainCitation":"(Noble et al., 2022)","noteIndex":0},"citationItems":[{"id":4626,"uris":["http://zotero.org/users/5958044/items/VJXNKKV4"],"itemData":{"id":4626,"type":"article-journal","abstract":"Inference in neuroimaging typically occurs at the level of focal brain areas or circuits. Yet, increasingly, well-powered studies paint a much richer picture of broad-scale effects distributed throughout the brain, suggesting that many focal reports may only reflect the tip of the iceberg of underlying effects. How focal versus broad-scale perspectives influence the inferences we make has not yet been comprehensively evaluated using real data. Here, we compare sensitivity and specificity across procedures representing multiple levels of inference using an empirical benchmarking procedure that resamples task-based connectomes from the Human Connectome Project dataset (</w:instrText>
      </w:r>
      <w:r w:rsidR="00A42E25">
        <w:rPr>
          <w:rFonts w:ascii="Cambria Math" w:hAnsi="Cambria Math" w:cs="Cambria Math"/>
          <w:szCs w:val="24"/>
        </w:rPr>
        <w:instrText>∼</w:instrText>
      </w:r>
      <w:r w:rsidR="00A42E25">
        <w:rPr>
          <w:szCs w:val="24"/>
        </w:rPr>
        <w:instrText xml:space="preserve">1,000 subjects, 7 tasks, 3 resampling group sizes, 7 inferential procedures). Only broad-scale (network and whole brain) procedures obtained the traditional 80% statistical power level to detect an average effect, reflecting &gt;20% more statistical power than focal (edge and cluster) procedures. Power also increased substantially for false discovery rate– compared with familywise error rate–controlling procedures. The downsides are fairly limited; the loss in specificity for broad-scale and FDR procedures was relatively modest compared to the gains in power. Furthermore, the broad-scale methods we introduce are simple, fast, and easy to use, providing a straightforward starting point for researchers. This also points to the promise of more sophisticated broad-scale methods for not only functional connectivity but also related fields, including task-based activation. Altogether, this work demonstrates that shifting the scale of inference and choosing FDR control are both immediately attainable and can help remedy the issues with statistical power plaguing typical studies in the field.","container-title":"Proceedings of the National Academy of Sciences","DOI":"10.1073/pnas.2203020119","ISSN":"0027-8424, 1091-6490","issue":"32","journalAbbreviation":"Proc. Natl. Acad. Sci. U.S.A.","language":"en","page":"e2203020119","source":"DOI.org (Crossref)","title":"Improving power in functional magnetic resonance imaging by moving beyond cluster-level inference","volume":"119","author":[{"family":"Noble","given":"Stephanie"},{"family":"Mejia","given":"Amanda F."},{"family":"Zalesky","given":"Andrew"},{"family":"Scheinost","given":"Dustin"}],"issued":{"date-parts":[["2022",8,9]]}}}],"schema":"https://github.com/citation-style-language/schema/raw/master/csl-citation.json"} </w:instrText>
      </w:r>
      <w:r w:rsidR="00A42E25">
        <w:rPr>
          <w:szCs w:val="24"/>
        </w:rPr>
        <w:fldChar w:fldCharType="separate"/>
      </w:r>
      <w:r w:rsidR="00A42E25" w:rsidRPr="00A42E25">
        <w:t>(Noble et al., 2022)</w:t>
      </w:r>
      <w:r w:rsidR="00A42E25">
        <w:rPr>
          <w:szCs w:val="24"/>
        </w:rPr>
        <w:fldChar w:fldCharType="end"/>
      </w:r>
      <w:r w:rsidR="0094208D">
        <w:rPr>
          <w:szCs w:val="24"/>
        </w:rPr>
        <w:t>.</w:t>
      </w:r>
      <w:r w:rsidR="00DE6D36">
        <w:rPr>
          <w:szCs w:val="24"/>
        </w:rPr>
        <w:t xml:space="preserve"> </w:t>
      </w:r>
    </w:p>
    <w:p w14:paraId="78D6051D" w14:textId="007438C9" w:rsidR="00E8726C" w:rsidRDefault="00E8726C" w:rsidP="0038534B">
      <w:pPr>
        <w:rPr>
          <w:b/>
          <w:bCs/>
          <w:szCs w:val="24"/>
        </w:rPr>
      </w:pPr>
    </w:p>
    <w:p w14:paraId="05B337D6" w14:textId="225DC6C0" w:rsidR="00A65F00" w:rsidRDefault="00441EBC" w:rsidP="0038534B">
      <w:pPr>
        <w:rPr>
          <w:b/>
          <w:bCs/>
          <w:szCs w:val="24"/>
        </w:rPr>
      </w:pPr>
      <w:r>
        <w:rPr>
          <w:b/>
          <w:bCs/>
          <w:szCs w:val="24"/>
        </w:rPr>
        <w:t>Reliability is not associated with behavior at the edge or individual level</w:t>
      </w:r>
    </w:p>
    <w:p w14:paraId="1235AA62" w14:textId="2277F2A5" w:rsidR="00441EBC" w:rsidRDefault="00993ED4" w:rsidP="0038534B">
      <w:pPr>
        <w:rPr>
          <w:szCs w:val="24"/>
        </w:rPr>
      </w:pPr>
      <w:r>
        <w:rPr>
          <w:szCs w:val="24"/>
        </w:rPr>
        <w:t xml:space="preserve">We observed no association between edge reliability from any of the metrics and between-group effect size. This supports previous findings that more reliable </w:t>
      </w:r>
      <w:r w:rsidR="009749F6">
        <w:rPr>
          <w:szCs w:val="24"/>
        </w:rPr>
        <w:t xml:space="preserve">edges </w:t>
      </w:r>
      <w:r w:rsidR="00CE2E30">
        <w:rPr>
          <w:szCs w:val="24"/>
        </w:rPr>
        <w:t>do not have greater utility</w:t>
      </w:r>
      <w:r w:rsidR="009749F6">
        <w:rPr>
          <w:szCs w:val="24"/>
        </w:rPr>
        <w:t xml:space="preserve"> – that is, they are not better for prediction or observations of brain-behavior associations</w:t>
      </w:r>
      <w:r w:rsidR="00C84A5D">
        <w:rPr>
          <w:szCs w:val="24"/>
        </w:rPr>
        <w:t xml:space="preserve"> </w:t>
      </w:r>
      <w:r w:rsidR="00C84A5D">
        <w:rPr>
          <w:szCs w:val="24"/>
        </w:rPr>
        <w:fldChar w:fldCharType="begin"/>
      </w:r>
      <w:r w:rsidR="00C84A5D">
        <w:rPr>
          <w:szCs w:val="24"/>
        </w:rPr>
        <w:instrText xml:space="preserve"> ADDIN ZOTERO_ITEM CSL_CITATION {"citationID":"uxEB9lQN","properties":{"formattedCitation":"(Noble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C84A5D">
        <w:rPr>
          <w:szCs w:val="24"/>
        </w:rPr>
        <w:fldChar w:fldCharType="separate"/>
      </w:r>
      <w:r w:rsidR="00C84A5D" w:rsidRPr="00C84A5D">
        <w:t>(Noble et al., 2017)</w:t>
      </w:r>
      <w:r w:rsidR="00C84A5D">
        <w:rPr>
          <w:szCs w:val="24"/>
        </w:rPr>
        <w:fldChar w:fldCharType="end"/>
      </w:r>
      <w:r w:rsidR="00C84A5D">
        <w:rPr>
          <w:szCs w:val="24"/>
        </w:rPr>
        <w:t xml:space="preserve">. </w:t>
      </w:r>
      <w:r w:rsidR="00441EBC">
        <w:rPr>
          <w:szCs w:val="24"/>
        </w:rPr>
        <w:t xml:space="preserve">Similarly, we found no association between any of the </w:t>
      </w:r>
      <w:r w:rsidR="007667E9">
        <w:rPr>
          <w:szCs w:val="24"/>
        </w:rPr>
        <w:t xml:space="preserve">clinical measures and reliability at the individual level. </w:t>
      </w:r>
      <w:r w:rsidR="0053723B">
        <w:rPr>
          <w:szCs w:val="24"/>
        </w:rPr>
        <w:t>This underscores the distinction between reliability and validit</w:t>
      </w:r>
      <w:r w:rsidR="00BE4E22">
        <w:rPr>
          <w:szCs w:val="24"/>
        </w:rPr>
        <w:t>y</w:t>
      </w:r>
      <w:r w:rsidR="007667E9">
        <w:rPr>
          <w:szCs w:val="24"/>
        </w:rPr>
        <w:t>, especially at the edge level</w:t>
      </w:r>
      <w:r w:rsidR="00BE4E22">
        <w:rPr>
          <w:szCs w:val="24"/>
        </w:rPr>
        <w:t xml:space="preserve">. While edges with low reliability </w:t>
      </w:r>
      <w:r w:rsidR="00C70282">
        <w:rPr>
          <w:szCs w:val="24"/>
        </w:rPr>
        <w:t>would obscure any true effects, those with high reliability are not necessarily more useful. Noise</w:t>
      </w:r>
      <w:r w:rsidR="0047189F">
        <w:rPr>
          <w:szCs w:val="24"/>
        </w:rPr>
        <w:t xml:space="preserve"> from sources like head motion or respiration rates c</w:t>
      </w:r>
      <w:r w:rsidR="00592B60">
        <w:rPr>
          <w:szCs w:val="24"/>
        </w:rPr>
        <w:t xml:space="preserve">an be reliable, and </w:t>
      </w:r>
      <w:r w:rsidR="00D74201">
        <w:rPr>
          <w:szCs w:val="24"/>
        </w:rPr>
        <w:t xml:space="preserve">some processing methods like motion regression </w:t>
      </w:r>
      <w:r w:rsidR="00C03389">
        <w:rPr>
          <w:szCs w:val="24"/>
        </w:rPr>
        <w:t>decrease</w:t>
      </w:r>
      <w:r w:rsidR="00D74201">
        <w:rPr>
          <w:szCs w:val="24"/>
        </w:rPr>
        <w:t xml:space="preserve"> reliability</w:t>
      </w:r>
      <w:r w:rsidR="00C03389">
        <w:rPr>
          <w:szCs w:val="24"/>
        </w:rPr>
        <w:t xml:space="preserve"> while increasing the chance of observing a true effect</w:t>
      </w:r>
      <w:r w:rsidR="004F78C7">
        <w:rPr>
          <w:szCs w:val="24"/>
        </w:rPr>
        <w:t xml:space="preserve"> </w:t>
      </w:r>
      <w:r w:rsidR="004F78C7">
        <w:rPr>
          <w:szCs w:val="24"/>
        </w:rPr>
        <w:fldChar w:fldCharType="begin"/>
      </w:r>
      <w:r w:rsidR="004F78C7">
        <w:rPr>
          <w:szCs w:val="24"/>
        </w:rPr>
        <w:instrText xml:space="preserve"> ADDIN ZOTERO_ITEM CSL_CITATION {"citationID":"jKc23YVX","properties":{"formattedCitation":"(Noble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4F78C7">
        <w:rPr>
          <w:szCs w:val="24"/>
        </w:rPr>
        <w:fldChar w:fldCharType="separate"/>
      </w:r>
      <w:r w:rsidR="004F78C7" w:rsidRPr="004F78C7">
        <w:t>(Noble et al., 2017)</w:t>
      </w:r>
      <w:r w:rsidR="004F78C7">
        <w:rPr>
          <w:szCs w:val="24"/>
        </w:rPr>
        <w:fldChar w:fldCharType="end"/>
      </w:r>
      <w:r w:rsidR="00C03389">
        <w:rPr>
          <w:szCs w:val="24"/>
        </w:rPr>
        <w:t xml:space="preserve">. </w:t>
      </w:r>
      <w:r w:rsidR="007667E9">
        <w:rPr>
          <w:szCs w:val="24"/>
        </w:rPr>
        <w:t xml:space="preserve">Similarly, </w:t>
      </w:r>
      <w:r w:rsidR="00464B61">
        <w:rPr>
          <w:szCs w:val="24"/>
        </w:rPr>
        <w:t>an individual’s reliability was not associated with their symptoms</w:t>
      </w:r>
      <w:r w:rsidR="00CB269D">
        <w:rPr>
          <w:szCs w:val="24"/>
        </w:rPr>
        <w:t xml:space="preserve">, even for ICC, where there was a between-group difference. </w:t>
      </w:r>
      <w:r w:rsidR="00C03389">
        <w:rPr>
          <w:szCs w:val="24"/>
        </w:rPr>
        <w:t>Optimizing reliability is a balancing act that must be done with</w:t>
      </w:r>
      <w:r w:rsidR="006F14D6">
        <w:rPr>
          <w:szCs w:val="24"/>
        </w:rPr>
        <w:t xml:space="preserve"> careful</w:t>
      </w:r>
      <w:r w:rsidR="00C03389">
        <w:rPr>
          <w:szCs w:val="24"/>
        </w:rPr>
        <w:t xml:space="preserve"> </w:t>
      </w:r>
      <w:r w:rsidR="006F14D6">
        <w:rPr>
          <w:szCs w:val="24"/>
        </w:rPr>
        <w:t xml:space="preserve">regard for </w:t>
      </w:r>
      <w:r w:rsidR="00D7247A">
        <w:rPr>
          <w:szCs w:val="24"/>
        </w:rPr>
        <w:t xml:space="preserve">the goal of validity. This </w:t>
      </w:r>
      <w:r w:rsidR="00D10F5B">
        <w:rPr>
          <w:szCs w:val="24"/>
        </w:rPr>
        <w:t xml:space="preserve">motivates the design and testing of new reliability metrics that </w:t>
      </w:r>
      <w:r w:rsidR="0084352C">
        <w:rPr>
          <w:szCs w:val="24"/>
        </w:rPr>
        <w:t xml:space="preserve">are </w:t>
      </w:r>
      <w:r w:rsidR="00A4384D">
        <w:rPr>
          <w:szCs w:val="24"/>
        </w:rPr>
        <w:t xml:space="preserve">tied to validity. </w:t>
      </w:r>
    </w:p>
    <w:p w14:paraId="58C973A2" w14:textId="54342466" w:rsidR="006F13E8" w:rsidRDefault="006F13E8" w:rsidP="0038534B">
      <w:pPr>
        <w:rPr>
          <w:b/>
          <w:bCs/>
          <w:szCs w:val="24"/>
        </w:rPr>
      </w:pPr>
    </w:p>
    <w:p w14:paraId="6F654BCC" w14:textId="2B4F3C85" w:rsidR="00EB4E37" w:rsidRDefault="00EB4E37" w:rsidP="0038534B">
      <w:pPr>
        <w:rPr>
          <w:szCs w:val="24"/>
        </w:rPr>
      </w:pPr>
      <w:r>
        <w:rPr>
          <w:b/>
          <w:bCs/>
          <w:szCs w:val="24"/>
        </w:rPr>
        <w:t>Limitations</w:t>
      </w:r>
    </w:p>
    <w:p w14:paraId="19D19642" w14:textId="34C2A1FE" w:rsidR="00EB4E37" w:rsidRDefault="00EA2865" w:rsidP="0038534B">
      <w:pPr>
        <w:rPr>
          <w:szCs w:val="24"/>
        </w:rPr>
      </w:pPr>
      <w:r>
        <w:rPr>
          <w:szCs w:val="24"/>
        </w:rPr>
        <w:t xml:space="preserve">As this was an exploratory investigation, further study is needed to determine if these results replicate in larger and more diverse depressed populations. </w:t>
      </w:r>
      <w:r w:rsidR="00DD220E">
        <w:rPr>
          <w:szCs w:val="24"/>
        </w:rPr>
        <w:t xml:space="preserve">Our sample was </w:t>
      </w:r>
      <w:r>
        <w:rPr>
          <w:szCs w:val="24"/>
        </w:rPr>
        <w:t xml:space="preserve">relatively </w:t>
      </w:r>
      <w:r w:rsidR="00DD220E">
        <w:rPr>
          <w:szCs w:val="24"/>
        </w:rPr>
        <w:t xml:space="preserve">small and </w:t>
      </w:r>
      <w:r w:rsidR="006D0AFE">
        <w:rPr>
          <w:szCs w:val="24"/>
        </w:rPr>
        <w:t>predominantly consisted of white, high socioeconomic status (SES)</w:t>
      </w:r>
      <w:r w:rsidR="002B3DFE">
        <w:rPr>
          <w:szCs w:val="24"/>
        </w:rPr>
        <w:t xml:space="preserve"> youths from the DC-Maryland-Virginia area.</w:t>
      </w:r>
      <w:r>
        <w:rPr>
          <w:szCs w:val="24"/>
        </w:rPr>
        <w:t xml:space="preserve"> Comparing reliability metrics is difficult</w:t>
      </w:r>
      <w:r w:rsidR="00DB3C0C">
        <w:rPr>
          <w:szCs w:val="24"/>
        </w:rPr>
        <w:t xml:space="preserve"> – this study is a first step in interpreting </w:t>
      </w:r>
      <w:r w:rsidR="00066767">
        <w:rPr>
          <w:szCs w:val="24"/>
        </w:rPr>
        <w:t>the perspectives given by a range of approaches.</w:t>
      </w:r>
      <w:r w:rsidR="002B3DFE">
        <w:rPr>
          <w:szCs w:val="24"/>
        </w:rPr>
        <w:t xml:space="preserve"> </w:t>
      </w:r>
      <w:r w:rsidR="004724CA">
        <w:rPr>
          <w:szCs w:val="24"/>
        </w:rPr>
        <w:t xml:space="preserve">In investigating the relationship between reliability and validity, we used between-group effect size as a rough proxy for </w:t>
      </w:r>
      <w:r w:rsidR="00E92B4C">
        <w:rPr>
          <w:szCs w:val="24"/>
        </w:rPr>
        <w:t>edgewise brain-behavior association</w:t>
      </w:r>
      <w:r w:rsidR="00EA1C97">
        <w:rPr>
          <w:szCs w:val="24"/>
        </w:rPr>
        <w:t>s</w:t>
      </w:r>
      <w:r w:rsidR="00E92B4C">
        <w:rPr>
          <w:szCs w:val="24"/>
        </w:rPr>
        <w:t xml:space="preserve">. This was not intended to be a thorough analysis of </w:t>
      </w:r>
      <w:r w:rsidR="00E96D04">
        <w:rPr>
          <w:szCs w:val="24"/>
        </w:rPr>
        <w:t xml:space="preserve">differences in functional connectivity between depressed and healthy adolescents; rather, we sought to </w:t>
      </w:r>
      <w:r w:rsidR="000160C8">
        <w:rPr>
          <w:szCs w:val="24"/>
        </w:rPr>
        <w:t xml:space="preserve">determine if more reliable edges were more likely to have larger effect sizes. </w:t>
      </w:r>
      <w:r w:rsidR="00F73788">
        <w:rPr>
          <w:szCs w:val="24"/>
        </w:rPr>
        <w:t xml:space="preserve">Similarly, continuous measures derived from our reliability metrics are not directly comparable to the metrics themselves. These were also intended to reflect relative individual or edgewise </w:t>
      </w:r>
      <w:r w:rsidR="00B4564F">
        <w:rPr>
          <w:szCs w:val="24"/>
        </w:rPr>
        <w:t xml:space="preserve">reliability. We performed Spearman’s correlations to account for this, which only consider monotonic rank correlations rather than scaled. </w:t>
      </w:r>
      <w:r w:rsidR="00257CAC">
        <w:rPr>
          <w:szCs w:val="24"/>
        </w:rPr>
        <w:t>Comparisons of multivariate and univariate reliability are approximate</w:t>
      </w:r>
      <w:r w:rsidR="004B6C40">
        <w:rPr>
          <w:szCs w:val="24"/>
        </w:rPr>
        <w:t xml:space="preserve">, as they represent different dimensions of variance. Multivariate and univariate analyses have unique conditions and requirements, and reliability can affect the results of these </w:t>
      </w:r>
      <w:r w:rsidR="006614D1">
        <w:rPr>
          <w:szCs w:val="24"/>
        </w:rPr>
        <w:t xml:space="preserve">analyses quite differently. We converted discriminability values to ICC values </w:t>
      </w:r>
      <w:proofErr w:type="gramStart"/>
      <w:r w:rsidR="006614D1">
        <w:rPr>
          <w:szCs w:val="24"/>
        </w:rPr>
        <w:t>in order to</w:t>
      </w:r>
      <w:proofErr w:type="gramEnd"/>
      <w:r w:rsidR="006614D1">
        <w:rPr>
          <w:szCs w:val="24"/>
        </w:rPr>
        <w:t xml:space="preserve"> contextualize the values from a new metric, but these conversions should be viewed as </w:t>
      </w:r>
      <w:r w:rsidR="007A1BE5">
        <w:rPr>
          <w:szCs w:val="24"/>
        </w:rPr>
        <w:t xml:space="preserve">experimental. </w:t>
      </w:r>
    </w:p>
    <w:p w14:paraId="6C55260E" w14:textId="77777777" w:rsidR="00EB4E37" w:rsidRPr="00EB4E37" w:rsidRDefault="00EB4E37" w:rsidP="0038534B">
      <w:pPr>
        <w:rPr>
          <w:szCs w:val="24"/>
        </w:rPr>
      </w:pPr>
    </w:p>
    <w:p w14:paraId="373705D2" w14:textId="7D446CDD" w:rsidR="006F13E8" w:rsidRDefault="006F13E8" w:rsidP="0038534B">
      <w:pPr>
        <w:rPr>
          <w:b/>
          <w:bCs/>
          <w:szCs w:val="24"/>
        </w:rPr>
      </w:pPr>
      <w:r>
        <w:rPr>
          <w:b/>
          <w:bCs/>
          <w:szCs w:val="24"/>
        </w:rPr>
        <w:t>CONCLUSIONS</w:t>
      </w:r>
    </w:p>
    <w:p w14:paraId="5BAAD5B8" w14:textId="633C18AF" w:rsidR="00F14324" w:rsidRDefault="003A62B0" w:rsidP="0038534B">
      <w:pPr>
        <w:rPr>
          <w:szCs w:val="24"/>
        </w:rPr>
      </w:pPr>
      <w:r>
        <w:rPr>
          <w:szCs w:val="24"/>
        </w:rPr>
        <w:t>We characterized the test-retest reliability of</w:t>
      </w:r>
      <w:r w:rsidR="00810A16">
        <w:rPr>
          <w:szCs w:val="24"/>
        </w:rPr>
        <w:t xml:space="preserve"> rsfMRI functional connectivity</w:t>
      </w:r>
      <w:r>
        <w:rPr>
          <w:szCs w:val="24"/>
        </w:rPr>
        <w:t xml:space="preserve"> </w:t>
      </w:r>
      <w:r w:rsidR="00810A16">
        <w:rPr>
          <w:szCs w:val="24"/>
        </w:rPr>
        <w:t xml:space="preserve">in 88 adolescents with and without major depressive disorder. Both depressed and healthy adolescents had low univariate reliability but </w:t>
      </w:r>
      <w:r w:rsidR="007310CE">
        <w:rPr>
          <w:szCs w:val="24"/>
        </w:rPr>
        <w:t>high</w:t>
      </w:r>
      <w:r w:rsidR="00810A16">
        <w:rPr>
          <w:szCs w:val="24"/>
        </w:rPr>
        <w:t xml:space="preserve"> multivariate reliability, </w:t>
      </w:r>
      <w:r w:rsidR="00C02B8F">
        <w:rPr>
          <w:szCs w:val="24"/>
        </w:rPr>
        <w:t xml:space="preserve">supporting the increasing shift </w:t>
      </w:r>
      <w:r w:rsidR="00A43D1E">
        <w:rPr>
          <w:szCs w:val="24"/>
        </w:rPr>
        <w:t xml:space="preserve">towards multivariate models in the search for reproducible brain-behavior associations. </w:t>
      </w:r>
      <w:r w:rsidR="005462D7">
        <w:rPr>
          <w:szCs w:val="24"/>
        </w:rPr>
        <w:t xml:space="preserve">Reliability was not associated with </w:t>
      </w:r>
      <w:r w:rsidR="00A90826">
        <w:rPr>
          <w:szCs w:val="24"/>
        </w:rPr>
        <w:t xml:space="preserve">any clinical measures, although depressed adolescents had higher univariate reliability than </w:t>
      </w:r>
      <w:r w:rsidR="009B7045">
        <w:rPr>
          <w:szCs w:val="24"/>
        </w:rPr>
        <w:t xml:space="preserve">healthy volunteers. </w:t>
      </w:r>
      <w:r w:rsidR="00B41DD2">
        <w:rPr>
          <w:szCs w:val="24"/>
        </w:rPr>
        <w:t xml:space="preserve">Overall, we </w:t>
      </w:r>
      <w:r w:rsidR="008F2C95">
        <w:rPr>
          <w:szCs w:val="24"/>
        </w:rPr>
        <w:t>found that individuals with major depressive disorder were no less reliable than healthy participants</w:t>
      </w:r>
      <w:r w:rsidR="00A41877">
        <w:rPr>
          <w:szCs w:val="24"/>
        </w:rPr>
        <w:t xml:space="preserve">, suggesting that approaches to optimize reliability and improve biomarker </w:t>
      </w:r>
      <w:r w:rsidR="00201969">
        <w:rPr>
          <w:szCs w:val="24"/>
        </w:rPr>
        <w:t>identification may generalize</w:t>
      </w:r>
      <w:r w:rsidR="001A0941">
        <w:rPr>
          <w:szCs w:val="24"/>
        </w:rPr>
        <w:t xml:space="preserve"> well</w:t>
      </w:r>
      <w:r w:rsidR="00201969">
        <w:rPr>
          <w:szCs w:val="24"/>
        </w:rPr>
        <w:t xml:space="preserve"> to this population.</w:t>
      </w:r>
    </w:p>
    <w:p w14:paraId="138BD60E" w14:textId="77777777" w:rsidR="00F14324" w:rsidRDefault="00F14324">
      <w:pPr>
        <w:rPr>
          <w:szCs w:val="24"/>
        </w:rPr>
      </w:pPr>
      <w:r>
        <w:rPr>
          <w:szCs w:val="24"/>
        </w:rPr>
        <w:br w:type="page"/>
      </w:r>
    </w:p>
    <w:p w14:paraId="7944E618" w14:textId="3E91841F" w:rsidR="00B86A7D" w:rsidRDefault="00F14324" w:rsidP="004B7592">
      <w:pPr>
        <w:rPr>
          <w:b/>
          <w:bCs/>
          <w:szCs w:val="24"/>
        </w:rPr>
      </w:pPr>
      <w:r>
        <w:rPr>
          <w:b/>
          <w:bCs/>
          <w:szCs w:val="24"/>
        </w:rPr>
        <w:t>REFERENCES</w:t>
      </w:r>
    </w:p>
    <w:p w14:paraId="40ECBFC9" w14:textId="77777777" w:rsidR="00B661B1" w:rsidRPr="00B661B1" w:rsidRDefault="00F97C3D" w:rsidP="004B7592">
      <w:pPr>
        <w:pStyle w:val="Bibliography"/>
        <w:spacing w:line="240" w:lineRule="auto"/>
      </w:pPr>
      <w:r>
        <w:fldChar w:fldCharType="begin"/>
      </w:r>
      <w:r w:rsidR="00B661B1">
        <w:instrText xml:space="preserve"> ADDIN ZOTERO_BIBL {"uncited":[],"omitted":[],"custom":[]} CSL_BIBLIOGRAPHY </w:instrText>
      </w:r>
      <w:r>
        <w:fldChar w:fldCharType="separate"/>
      </w:r>
      <w:r w:rsidR="00B661B1" w:rsidRPr="00B661B1">
        <w:t xml:space="preserve">Angold, A., Costello, E. J., Messer, S. C., &amp; Pickles, A. (1995). Development of a short questionnaire for use in epidemiological studies of depression in children and adolescents. </w:t>
      </w:r>
      <w:r w:rsidR="00B661B1" w:rsidRPr="00B661B1">
        <w:rPr>
          <w:i/>
          <w:iCs/>
        </w:rPr>
        <w:t>International Journal of Methods in Psychiatric Research</w:t>
      </w:r>
      <w:r w:rsidR="00B661B1" w:rsidRPr="00B661B1">
        <w:t xml:space="preserve">, </w:t>
      </w:r>
      <w:r w:rsidR="00B661B1" w:rsidRPr="00B661B1">
        <w:rPr>
          <w:i/>
          <w:iCs/>
        </w:rPr>
        <w:t>5</w:t>
      </w:r>
      <w:r w:rsidR="00B661B1" w:rsidRPr="00B661B1">
        <w:t>(4), 237–249.</w:t>
      </w:r>
    </w:p>
    <w:p w14:paraId="558666DF" w14:textId="77777777" w:rsidR="00B661B1" w:rsidRPr="00B661B1" w:rsidRDefault="00B661B1" w:rsidP="004B7592">
      <w:pPr>
        <w:pStyle w:val="Bibliography"/>
        <w:spacing w:line="240" w:lineRule="auto"/>
      </w:pPr>
      <w:r w:rsidRPr="00B661B1">
        <w:t xml:space="preserve">Bellec, P., Rosa-Neto, P., Lyttelton, O. C., Benali, H., &amp; Evans, A. C. (2010). Multi-level bootstrap analysis of stable clusters in resting-state fMRI. </w:t>
      </w:r>
      <w:r w:rsidRPr="00B661B1">
        <w:rPr>
          <w:i/>
          <w:iCs/>
        </w:rPr>
        <w:t>NeuroImage</w:t>
      </w:r>
      <w:r w:rsidRPr="00B661B1">
        <w:t xml:space="preserve">, </w:t>
      </w:r>
      <w:r w:rsidRPr="00B661B1">
        <w:rPr>
          <w:i/>
          <w:iCs/>
        </w:rPr>
        <w:t>51</w:t>
      </w:r>
      <w:r w:rsidRPr="00B661B1">
        <w:t>(3), 1126–1139. https://doi.org/10.1016/j.neuroimage.2010.02.082</w:t>
      </w:r>
    </w:p>
    <w:p w14:paraId="20256596" w14:textId="77777777" w:rsidR="00B661B1" w:rsidRPr="00B661B1" w:rsidRDefault="00B661B1" w:rsidP="004B7592">
      <w:pPr>
        <w:pStyle w:val="Bibliography"/>
        <w:spacing w:line="240" w:lineRule="auto"/>
      </w:pPr>
      <w:r w:rsidRPr="00B661B1">
        <w:t xml:space="preserve">Birmaher, B., Khetarpal, S., Brent, D., Cully, M., Balach, L., Kaufman, J., &amp; Neer, S. M. (1997). The Screen for Child Anxiety Related Emotional Disorders (SCARED): Scale construction and psychometric characteristics. </w:t>
      </w:r>
      <w:r w:rsidRPr="00B661B1">
        <w:rPr>
          <w:i/>
          <w:iCs/>
        </w:rPr>
        <w:t>Journal of the American Academy of Child and Adolescent Psychiatry</w:t>
      </w:r>
      <w:r w:rsidRPr="00B661B1">
        <w:t xml:space="preserve">, </w:t>
      </w:r>
      <w:r w:rsidRPr="00B661B1">
        <w:rPr>
          <w:i/>
          <w:iCs/>
        </w:rPr>
        <w:t>36</w:t>
      </w:r>
      <w:r w:rsidRPr="00B661B1">
        <w:t>(4), 545–553. https://doi.org/10.1097/00004583-199704000-00018</w:t>
      </w:r>
    </w:p>
    <w:p w14:paraId="55B6E689" w14:textId="77777777" w:rsidR="00B661B1" w:rsidRPr="00B661B1" w:rsidRDefault="00B661B1" w:rsidP="004B7592">
      <w:pPr>
        <w:pStyle w:val="Bibliography"/>
        <w:spacing w:line="240" w:lineRule="auto"/>
      </w:pPr>
      <w:r w:rsidRPr="00B661B1">
        <w:t xml:space="preserve">Blautzik, J., Keeser, D., Berman, A., Paolini, M., Kirsch, V., Mueller, S., Coates, U., Reiser, M., Teipel, S. J., &amp; Meindl, T. (2013). Long-Term Test-Retest Reliability of Resting-State Networks in Healthy Elderly Subjects and Patients with Amnestic Mild Cognitive Impairment. </w:t>
      </w:r>
      <w:r w:rsidRPr="00B661B1">
        <w:rPr>
          <w:i/>
          <w:iCs/>
        </w:rPr>
        <w:t>Journal of Alzheimer’s Disease</w:t>
      </w:r>
      <w:r w:rsidRPr="00B661B1">
        <w:t xml:space="preserve">, </w:t>
      </w:r>
      <w:r w:rsidRPr="00B661B1">
        <w:rPr>
          <w:i/>
          <w:iCs/>
        </w:rPr>
        <w:t>34</w:t>
      </w:r>
      <w:r w:rsidRPr="00B661B1">
        <w:t>(3), 741–754. https://doi.org/10.3233/JAD-111970</w:t>
      </w:r>
    </w:p>
    <w:p w14:paraId="64B6F4B4" w14:textId="77777777" w:rsidR="00B661B1" w:rsidRPr="00B661B1" w:rsidRDefault="00B661B1" w:rsidP="004B7592">
      <w:pPr>
        <w:pStyle w:val="Bibliography"/>
        <w:spacing w:line="240" w:lineRule="auto"/>
      </w:pPr>
      <w:r w:rsidRPr="00B661B1">
        <w:t xml:space="preserve">Bridgeford, E. W., Shen, C., Wang, S., &amp; Vogelstein, J. (2020). </w:t>
      </w:r>
      <w:r w:rsidRPr="00B661B1">
        <w:rPr>
          <w:i/>
          <w:iCs/>
        </w:rPr>
        <w:t>mgc: Multiscale Graph Correlation</w:t>
      </w:r>
      <w:r w:rsidRPr="00B661B1">
        <w:t xml:space="preserve"> (2.0.2). https://CRAN.R-project.org/package=mgc</w:t>
      </w:r>
    </w:p>
    <w:p w14:paraId="59D67C8C" w14:textId="77777777" w:rsidR="00B661B1" w:rsidRPr="00B661B1" w:rsidRDefault="00B661B1" w:rsidP="004B7592">
      <w:pPr>
        <w:pStyle w:val="Bibliography"/>
        <w:spacing w:line="240" w:lineRule="auto"/>
      </w:pPr>
      <w:r w:rsidRPr="00B661B1">
        <w:t xml:space="preserve">Bridgeford, E. W., Wang, S., Wang, Z., Xu, T., Craddock, C., Dey, J., Kiar, G., Gray-Roncal, W., Colantuoni, C., Douville, C., Noble, S., Priebe, C. E., Caffo, B., Milham, M., Zuo, X.-N., &amp; Vogelstein, J. T. (2021). Eliminating accidental deviations to minimize generalization error and maximize replicability: Applications in connectomics and genomics. </w:t>
      </w:r>
      <w:r w:rsidRPr="00B661B1">
        <w:rPr>
          <w:i/>
          <w:iCs/>
        </w:rPr>
        <w:t>PLoS Computational Biology</w:t>
      </w:r>
      <w:r w:rsidRPr="00B661B1">
        <w:t xml:space="preserve">, </w:t>
      </w:r>
      <w:r w:rsidRPr="00B661B1">
        <w:rPr>
          <w:i/>
          <w:iCs/>
        </w:rPr>
        <w:t>17</w:t>
      </w:r>
      <w:r w:rsidRPr="00B661B1">
        <w:t>(9), e1009279. https://doi.org/10.1371/journal.pcbi.1009279</w:t>
      </w:r>
    </w:p>
    <w:p w14:paraId="1474FAED" w14:textId="77777777" w:rsidR="00B661B1" w:rsidRPr="00B661B1" w:rsidRDefault="00B661B1" w:rsidP="004B7592">
      <w:pPr>
        <w:pStyle w:val="Bibliography"/>
        <w:spacing w:line="240" w:lineRule="auto"/>
      </w:pPr>
      <w:r w:rsidRPr="00B661B1">
        <w:t xml:space="preserve">Cicchetti, D. V., &amp; Sparrow, S. A. (1981). Developing criteria for establishing interrater reliability of specific items: Applications to assessment of adaptive behavior. </w:t>
      </w:r>
      <w:r w:rsidRPr="00B661B1">
        <w:rPr>
          <w:i/>
          <w:iCs/>
        </w:rPr>
        <w:t>American Journal of Mental Deficiency</w:t>
      </w:r>
      <w:r w:rsidRPr="00B661B1">
        <w:t xml:space="preserve">, </w:t>
      </w:r>
      <w:r w:rsidRPr="00B661B1">
        <w:rPr>
          <w:i/>
          <w:iCs/>
        </w:rPr>
        <w:t>86</w:t>
      </w:r>
      <w:r w:rsidRPr="00B661B1">
        <w:t>(2), 127–137.</w:t>
      </w:r>
    </w:p>
    <w:p w14:paraId="66CB176F" w14:textId="77777777" w:rsidR="00B661B1" w:rsidRPr="00B661B1" w:rsidRDefault="00B661B1" w:rsidP="004B7592">
      <w:pPr>
        <w:pStyle w:val="Bibliography"/>
        <w:spacing w:line="240" w:lineRule="auto"/>
      </w:pPr>
      <w:r w:rsidRPr="00B661B1">
        <w:t xml:space="preserve">Cox, R. W. (1996). AFNI: Software for analysis and visualization of functional magnetic resonance neuroimages. </w:t>
      </w:r>
      <w:r w:rsidRPr="00B661B1">
        <w:rPr>
          <w:i/>
          <w:iCs/>
        </w:rPr>
        <w:t>Computers and Biomedical Research, an International Journal</w:t>
      </w:r>
      <w:r w:rsidRPr="00B661B1">
        <w:t xml:space="preserve">, </w:t>
      </w:r>
      <w:r w:rsidRPr="00B661B1">
        <w:rPr>
          <w:i/>
          <w:iCs/>
        </w:rPr>
        <w:t>29</w:t>
      </w:r>
      <w:r w:rsidRPr="00B661B1">
        <w:t>(3), 162–173. https://doi.org/10.1006/cbmr.1996.0014</w:t>
      </w:r>
    </w:p>
    <w:p w14:paraId="184EE627" w14:textId="77777777" w:rsidR="00B661B1" w:rsidRPr="00B661B1" w:rsidRDefault="00B661B1" w:rsidP="004B7592">
      <w:pPr>
        <w:pStyle w:val="Bibliography"/>
        <w:spacing w:line="240" w:lineRule="auto"/>
      </w:pPr>
      <w:r w:rsidRPr="00B661B1">
        <w:t xml:space="preserve">Elliott, M. L., Knodt, A. R., Ireland, D., Morris, M. L., Poulton, R., Ramrakha, S., Sison, M. L., Moffitt, T. E., Caspi, A., &amp; Hariri, A. R. (2020). What Is the Test-Retest Reliability of Common Task-Functional MRI Measures? New Empirical Evidence and a Meta-Analysis. </w:t>
      </w:r>
      <w:r w:rsidRPr="00B661B1">
        <w:rPr>
          <w:i/>
          <w:iCs/>
        </w:rPr>
        <w:t>Psychological Science</w:t>
      </w:r>
      <w:r w:rsidRPr="00B661B1">
        <w:t>, 0956797620916786. https://doi.org/10.1177/0956797620916786</w:t>
      </w:r>
    </w:p>
    <w:p w14:paraId="25E01E11" w14:textId="77777777" w:rsidR="00B661B1" w:rsidRPr="00B661B1" w:rsidRDefault="00B661B1" w:rsidP="004B7592">
      <w:pPr>
        <w:pStyle w:val="Bibliography"/>
        <w:spacing w:line="240" w:lineRule="auto"/>
      </w:pPr>
      <w:r w:rsidRPr="00B661B1">
        <w:t xml:space="preserve">Finn, E. S., &amp; Rosenberg, M. D. (2021). Beyond fingerprinting: Choosing predictive connectomes over reliable connectomes. </w:t>
      </w:r>
      <w:r w:rsidRPr="00B661B1">
        <w:rPr>
          <w:i/>
          <w:iCs/>
        </w:rPr>
        <w:t>NeuroImage</w:t>
      </w:r>
      <w:r w:rsidRPr="00B661B1">
        <w:t xml:space="preserve">, </w:t>
      </w:r>
      <w:r w:rsidRPr="00B661B1">
        <w:rPr>
          <w:i/>
          <w:iCs/>
        </w:rPr>
        <w:t>239</w:t>
      </w:r>
      <w:r w:rsidRPr="00B661B1">
        <w:t>, 118254. https://doi.org/10.1016/j.neuroimage.2021.118254</w:t>
      </w:r>
    </w:p>
    <w:p w14:paraId="21EE38FC" w14:textId="77777777" w:rsidR="00B661B1" w:rsidRPr="00B661B1" w:rsidRDefault="00B661B1" w:rsidP="004B7592">
      <w:pPr>
        <w:pStyle w:val="Bibliography"/>
        <w:spacing w:line="240" w:lineRule="auto"/>
      </w:pPr>
      <w:r w:rsidRPr="00B661B1">
        <w:t xml:space="preserve">Finn, E. S., Shen, X., Scheinost, D., Rosenberg, M. D., Huang, J., Chun, M. M., Papademetris, X., &amp; Constable, R. T. (2015). Functional connectome fingerprinting: Identifying individuals using patterns of brain connectivity. </w:t>
      </w:r>
      <w:r w:rsidRPr="00B661B1">
        <w:rPr>
          <w:i/>
          <w:iCs/>
        </w:rPr>
        <w:t>Nature Neuroscience</w:t>
      </w:r>
      <w:r w:rsidRPr="00B661B1">
        <w:t xml:space="preserve">, </w:t>
      </w:r>
      <w:r w:rsidRPr="00B661B1">
        <w:rPr>
          <w:i/>
          <w:iCs/>
        </w:rPr>
        <w:t>18</w:t>
      </w:r>
      <w:r w:rsidRPr="00B661B1">
        <w:t>(11), Article 11. https://doi.org/10.1038/nn.4135</w:t>
      </w:r>
    </w:p>
    <w:p w14:paraId="4B0CE7F9" w14:textId="77777777" w:rsidR="00B661B1" w:rsidRPr="00B661B1" w:rsidRDefault="00B661B1" w:rsidP="004B7592">
      <w:pPr>
        <w:pStyle w:val="Bibliography"/>
        <w:spacing w:line="240" w:lineRule="auto"/>
      </w:pPr>
      <w:r w:rsidRPr="00B661B1">
        <w:t xml:space="preserve">Fried, E. I., Flake, J. K., &amp; Robinaugh, D. J. (2022). Revisiting the theoretical and methodological foundations of depression measurement. </w:t>
      </w:r>
      <w:r w:rsidRPr="00B661B1">
        <w:rPr>
          <w:i/>
          <w:iCs/>
        </w:rPr>
        <w:t>Nature Reviews Psychology</w:t>
      </w:r>
      <w:r w:rsidRPr="00B661B1">
        <w:t>, 1–11. https://doi.org/10.1038/s44159-022-00050-2</w:t>
      </w:r>
    </w:p>
    <w:p w14:paraId="492C1FC9" w14:textId="77777777" w:rsidR="00B661B1" w:rsidRPr="00B661B1" w:rsidRDefault="00B661B1" w:rsidP="004B7592">
      <w:pPr>
        <w:pStyle w:val="Bibliography"/>
        <w:spacing w:line="240" w:lineRule="auto"/>
      </w:pPr>
      <w:r w:rsidRPr="00B661B1">
        <w:t xml:space="preserve">Horien, C., Noble, S., Finn, E. S., Shen, X., Scheinost, D., &amp; Constable, R. T. (2018). Considering factors affecting the connectome-based identification process: Comment on Waller et al. </w:t>
      </w:r>
      <w:r w:rsidRPr="00B661B1">
        <w:rPr>
          <w:i/>
          <w:iCs/>
        </w:rPr>
        <w:t>NeuroImage</w:t>
      </w:r>
      <w:r w:rsidRPr="00B661B1">
        <w:t xml:space="preserve">, </w:t>
      </w:r>
      <w:r w:rsidRPr="00B661B1">
        <w:rPr>
          <w:i/>
          <w:iCs/>
        </w:rPr>
        <w:t>169</w:t>
      </w:r>
      <w:r w:rsidRPr="00B661B1">
        <w:t>, 172–175. https://doi.org/10.1016/j.neuroimage.2017.12.045</w:t>
      </w:r>
    </w:p>
    <w:p w14:paraId="3CCC442D" w14:textId="77777777" w:rsidR="00B661B1" w:rsidRPr="00B661B1" w:rsidRDefault="00B661B1" w:rsidP="004B7592">
      <w:pPr>
        <w:pStyle w:val="Bibliography"/>
        <w:spacing w:line="240" w:lineRule="auto"/>
      </w:pPr>
      <w:r w:rsidRPr="00B661B1">
        <w:t xml:space="preserve">Horien, C., Shen, X., Scheinost, D., &amp; Constable, R. T. (2019). The individual functional connectome is unique and stable over months to years. </w:t>
      </w:r>
      <w:r w:rsidRPr="00B661B1">
        <w:rPr>
          <w:i/>
          <w:iCs/>
        </w:rPr>
        <w:t>NeuroImage</w:t>
      </w:r>
      <w:r w:rsidRPr="00B661B1">
        <w:t xml:space="preserve">, </w:t>
      </w:r>
      <w:r w:rsidRPr="00B661B1">
        <w:rPr>
          <w:i/>
          <w:iCs/>
        </w:rPr>
        <w:t>189</w:t>
      </w:r>
      <w:r w:rsidRPr="00B661B1">
        <w:t>, 676–687. https://doi.org/10.1016/j.neuroimage.2019.02.002</w:t>
      </w:r>
    </w:p>
    <w:p w14:paraId="03604A3E" w14:textId="77777777" w:rsidR="00B661B1" w:rsidRPr="00B661B1" w:rsidRDefault="00B661B1" w:rsidP="004B7592">
      <w:pPr>
        <w:pStyle w:val="Bibliography"/>
        <w:spacing w:line="240" w:lineRule="auto"/>
      </w:pPr>
      <w:r w:rsidRPr="00B661B1">
        <w:t xml:space="preserve">Kaufman, J., &amp; Schweder, A. E. (2004). The Schedule for Affective Disorders and Schizophrenia for School-Age Children: Present and Lifetime version (K-SADS-PL). In </w:t>
      </w:r>
      <w:r w:rsidRPr="00B661B1">
        <w:rPr>
          <w:i/>
          <w:iCs/>
        </w:rPr>
        <w:t>Comprehensive handbook of psychological assessment, Vol. 2: Personality assessment</w:t>
      </w:r>
      <w:r w:rsidRPr="00B661B1">
        <w:t xml:space="preserve"> (pp. 247–255). John Wiley &amp; Sons, Inc.</w:t>
      </w:r>
    </w:p>
    <w:p w14:paraId="200CE279" w14:textId="77777777" w:rsidR="00B661B1" w:rsidRPr="00B661B1" w:rsidRDefault="00B661B1" w:rsidP="004B7592">
      <w:pPr>
        <w:pStyle w:val="Bibliography"/>
        <w:spacing w:line="240" w:lineRule="auto"/>
      </w:pPr>
      <w:r w:rsidRPr="00B661B1">
        <w:t xml:space="preserve">Kragel, P. A., Han, X., Kraynak, T. E., Gianaros, P. J., &amp; Wager, T. D. (2021). Functional MRI Can Be Highly Reliable, but It Depends on What You Measure: A Commentary on Elliott et al. (2020). </w:t>
      </w:r>
      <w:r w:rsidRPr="00B661B1">
        <w:rPr>
          <w:i/>
          <w:iCs/>
        </w:rPr>
        <w:t>Psychological Science</w:t>
      </w:r>
      <w:r w:rsidRPr="00B661B1">
        <w:t xml:space="preserve">, </w:t>
      </w:r>
      <w:r w:rsidRPr="00B661B1">
        <w:rPr>
          <w:i/>
          <w:iCs/>
        </w:rPr>
        <w:t>32</w:t>
      </w:r>
      <w:r w:rsidRPr="00B661B1">
        <w:t>(4), 622–626. https://doi.org/10.1177/0956797621989730</w:t>
      </w:r>
    </w:p>
    <w:p w14:paraId="29590D68" w14:textId="77777777" w:rsidR="00B661B1" w:rsidRPr="00B661B1" w:rsidRDefault="00B661B1" w:rsidP="004B7592">
      <w:pPr>
        <w:pStyle w:val="Bibliography"/>
        <w:spacing w:line="240" w:lineRule="auto"/>
      </w:pPr>
      <w:r w:rsidRPr="00B661B1">
        <w:t xml:space="preserve">Manoach, D. S., Halpern, E. F., Kramer, T. S., Chang, Y., Goff, D. C., Rauch, S. L., Kennedy, D. N., &amp; Gollub, R. L. (2001). Test-Retest Reliability of a Functional MRI Working Memory Paradigm in Normal and Schizophrenic Subjects. </w:t>
      </w:r>
      <w:r w:rsidRPr="00B661B1">
        <w:rPr>
          <w:i/>
          <w:iCs/>
        </w:rPr>
        <w:t>American Journal of Psychiatry</w:t>
      </w:r>
      <w:r w:rsidRPr="00B661B1">
        <w:t xml:space="preserve">, </w:t>
      </w:r>
      <w:r w:rsidRPr="00B661B1">
        <w:rPr>
          <w:i/>
          <w:iCs/>
        </w:rPr>
        <w:t>158</w:t>
      </w:r>
      <w:r w:rsidRPr="00B661B1">
        <w:t>(6), 955–958. https://doi.org/10.1176/appi.ajp.158.6.955</w:t>
      </w:r>
    </w:p>
    <w:p w14:paraId="58641344" w14:textId="77777777" w:rsidR="00B661B1" w:rsidRPr="00B661B1" w:rsidRDefault="00B661B1" w:rsidP="004B7592">
      <w:pPr>
        <w:pStyle w:val="Bibliography"/>
        <w:spacing w:line="240" w:lineRule="auto"/>
      </w:pPr>
      <w:r w:rsidRPr="00B661B1">
        <w:t xml:space="preserve">Marek, S., Tervo-Clemmens, B., Calabro, F. J., Montez, D. F., Kay, B. P., Hatoum, A. S., Donohue, M. R., Foran, W., Miller, R. L., Hendrickson, T. J., Malone, S. M., Kandala, S., Feczko, E., Miranda-Dominguez, O., Graham, A. M., Earl, E. A., Perrone, A. J., Cordova, M., Doyle, O., … Dosenbach, N. U. F. (2022). Reproducible brain-wide association studies require thousands of individuals. </w:t>
      </w:r>
      <w:r w:rsidRPr="00B661B1">
        <w:rPr>
          <w:i/>
          <w:iCs/>
        </w:rPr>
        <w:t>Nature</w:t>
      </w:r>
      <w:r w:rsidRPr="00B661B1">
        <w:t xml:space="preserve">, </w:t>
      </w:r>
      <w:r w:rsidRPr="00B661B1">
        <w:rPr>
          <w:i/>
          <w:iCs/>
        </w:rPr>
        <w:t>603</w:t>
      </w:r>
      <w:r w:rsidRPr="00B661B1">
        <w:t>(7902), Article 7902. https://doi.org/10.1038/s41586-022-04492-9</w:t>
      </w:r>
    </w:p>
    <w:p w14:paraId="1243F24B" w14:textId="77777777" w:rsidR="00B661B1" w:rsidRPr="00B661B1" w:rsidRDefault="00B661B1" w:rsidP="004B7592">
      <w:pPr>
        <w:pStyle w:val="Bibliography"/>
        <w:spacing w:line="240" w:lineRule="auto"/>
      </w:pPr>
      <w:r w:rsidRPr="00B661B1">
        <w:t xml:space="preserve">Nielson, D. M., Keren, H., O’Callaghan, G., Jackson, S. M., Douka, I., Vidal-Ribas, P., Pornpattananangkul, N., Camp, C. C., Gorham, L. S., Wei, C., Kirwan, S., Zheng, C. Y., &amp; Stringaris, A. (2020). Great Expectations: A Critical Review of and Suggestions for the Study of Reward Processing as a Cause and Predictor of Depression. </w:t>
      </w:r>
      <w:r w:rsidRPr="00B661B1">
        <w:rPr>
          <w:i/>
          <w:iCs/>
        </w:rPr>
        <w:t>Biological Psychiatry</w:t>
      </w:r>
      <w:r w:rsidRPr="00B661B1">
        <w:t>. https://doi.org/10.1016/j.biopsych.2020.06.012</w:t>
      </w:r>
    </w:p>
    <w:p w14:paraId="53B2F1E0" w14:textId="77777777" w:rsidR="00B661B1" w:rsidRPr="00B661B1" w:rsidRDefault="00B661B1" w:rsidP="004B7592">
      <w:pPr>
        <w:pStyle w:val="Bibliography"/>
        <w:spacing w:line="240" w:lineRule="auto"/>
      </w:pPr>
      <w:r w:rsidRPr="00B661B1">
        <w:t xml:space="preserve">Noble, S., Mejia, A. F., Zalesky, A., &amp; Scheinost, D. (2022). Improving power in functional magnetic resonance imaging by moving beyond cluster-level inference. </w:t>
      </w:r>
      <w:r w:rsidRPr="00B661B1">
        <w:rPr>
          <w:i/>
          <w:iCs/>
        </w:rPr>
        <w:t>Proceedings of the National Academy of Sciences</w:t>
      </w:r>
      <w:r w:rsidRPr="00B661B1">
        <w:t xml:space="preserve">, </w:t>
      </w:r>
      <w:r w:rsidRPr="00B661B1">
        <w:rPr>
          <w:i/>
          <w:iCs/>
        </w:rPr>
        <w:t>119</w:t>
      </w:r>
      <w:r w:rsidRPr="00B661B1">
        <w:t>(32), e2203020119. https://doi.org/10.1073/pnas.2203020119</w:t>
      </w:r>
    </w:p>
    <w:p w14:paraId="12F5F4EC" w14:textId="77777777" w:rsidR="00B661B1" w:rsidRPr="00B661B1" w:rsidRDefault="00B661B1" w:rsidP="004B7592">
      <w:pPr>
        <w:pStyle w:val="Bibliography"/>
        <w:spacing w:line="240" w:lineRule="auto"/>
      </w:pPr>
      <w:r w:rsidRPr="00B661B1">
        <w:t xml:space="preserve">Noble, S., Scheinost, D., &amp; Constable, R. T. (2019). A decade of test-retest reliability of functional connectivity: A systematic review and meta-analysis. </w:t>
      </w:r>
      <w:r w:rsidRPr="00B661B1">
        <w:rPr>
          <w:i/>
          <w:iCs/>
        </w:rPr>
        <w:t>NeuroImage</w:t>
      </w:r>
      <w:r w:rsidRPr="00B661B1">
        <w:t xml:space="preserve">, </w:t>
      </w:r>
      <w:r w:rsidRPr="00B661B1">
        <w:rPr>
          <w:i/>
          <w:iCs/>
        </w:rPr>
        <w:t>203</w:t>
      </w:r>
      <w:r w:rsidRPr="00B661B1">
        <w:t>, 116157. https://doi.org/10.1016/j.neuroimage.2019.116157</w:t>
      </w:r>
    </w:p>
    <w:p w14:paraId="00C1AD59" w14:textId="77777777" w:rsidR="00B661B1" w:rsidRPr="00B661B1" w:rsidRDefault="00B661B1" w:rsidP="004B7592">
      <w:pPr>
        <w:pStyle w:val="Bibliography"/>
        <w:spacing w:line="240" w:lineRule="auto"/>
      </w:pPr>
      <w:r w:rsidRPr="00B661B1">
        <w:t xml:space="preserve">Noble, S., Scheinost, D., &amp; Constable, R. T. (2021). A guide to the measurement and interpretation of fMRI test-retest reliability. </w:t>
      </w:r>
      <w:r w:rsidRPr="00B661B1">
        <w:rPr>
          <w:i/>
          <w:iCs/>
        </w:rPr>
        <w:t>Current Opinion in Behavioral Sciences</w:t>
      </w:r>
      <w:r w:rsidRPr="00B661B1">
        <w:t xml:space="preserve">, </w:t>
      </w:r>
      <w:r w:rsidRPr="00B661B1">
        <w:rPr>
          <w:i/>
          <w:iCs/>
        </w:rPr>
        <w:t>40</w:t>
      </w:r>
      <w:r w:rsidRPr="00B661B1">
        <w:t>, 27–32. https://doi.org/10.1016/j.cobeha.2020.12.012</w:t>
      </w:r>
    </w:p>
    <w:p w14:paraId="2123D7DF" w14:textId="77777777" w:rsidR="00B661B1" w:rsidRPr="00B661B1" w:rsidRDefault="00B661B1" w:rsidP="004B7592">
      <w:pPr>
        <w:pStyle w:val="Bibliography"/>
        <w:spacing w:line="240" w:lineRule="auto"/>
      </w:pPr>
      <w:r w:rsidRPr="00B661B1">
        <w:t xml:space="preserve">Noble, S., Spann, M. N., Tokoglu, F., Shen, X., Constable, R. T., &amp; Scheinost, D. (2017). Influences on the Test–Retest Reliability of Functional Connectivity MRI and its Relationship with Behavioral Utility. </w:t>
      </w:r>
      <w:r w:rsidRPr="00B661B1">
        <w:rPr>
          <w:i/>
          <w:iCs/>
        </w:rPr>
        <w:t>Cerebral Cortex (New York, NY)</w:t>
      </w:r>
      <w:r w:rsidRPr="00B661B1">
        <w:t xml:space="preserve">, </w:t>
      </w:r>
      <w:r w:rsidRPr="00B661B1">
        <w:rPr>
          <w:i/>
          <w:iCs/>
        </w:rPr>
        <w:t>27</w:t>
      </w:r>
      <w:r w:rsidRPr="00B661B1">
        <w:t>(11), 5415–5429. https://doi.org/10.1093/cercor/bhx230</w:t>
      </w:r>
    </w:p>
    <w:p w14:paraId="771D43C0" w14:textId="77777777" w:rsidR="00B661B1" w:rsidRPr="00B661B1" w:rsidRDefault="00B661B1" w:rsidP="004B7592">
      <w:pPr>
        <w:pStyle w:val="Bibliography"/>
        <w:spacing w:line="240" w:lineRule="auto"/>
      </w:pPr>
      <w:r w:rsidRPr="00B661B1">
        <w:t xml:space="preserve">Nour, M. M., Liu, Y., &amp; Dolan, R. J. (2022). Functional neuroimaging in psychiatry and the case for failing better. </w:t>
      </w:r>
      <w:r w:rsidRPr="00B661B1">
        <w:rPr>
          <w:i/>
          <w:iCs/>
        </w:rPr>
        <w:t>Neuron</w:t>
      </w:r>
      <w:r w:rsidRPr="00B661B1">
        <w:t xml:space="preserve">, </w:t>
      </w:r>
      <w:r w:rsidRPr="00B661B1">
        <w:rPr>
          <w:i/>
          <w:iCs/>
        </w:rPr>
        <w:t>110</w:t>
      </w:r>
      <w:r w:rsidRPr="00B661B1">
        <w:t>(16), 2524–2544. https://doi.org/10.1016/j.neuron.2022.07.005</w:t>
      </w:r>
    </w:p>
    <w:p w14:paraId="38BD1BDE" w14:textId="77777777" w:rsidR="00B661B1" w:rsidRPr="00B661B1" w:rsidRDefault="00B661B1" w:rsidP="004B7592">
      <w:pPr>
        <w:pStyle w:val="Bibliography"/>
        <w:spacing w:line="240" w:lineRule="auto"/>
      </w:pPr>
      <w:r w:rsidRPr="00B661B1">
        <w:t xml:space="preserve">Revelle, W. (2022). </w:t>
      </w:r>
      <w:r w:rsidRPr="00B661B1">
        <w:rPr>
          <w:i/>
          <w:iCs/>
        </w:rPr>
        <w:t>psych: Procedures for Psychological, Psychometric, and Personality Research</w:t>
      </w:r>
      <w:r w:rsidRPr="00B661B1">
        <w:t xml:space="preserve"> (2.2.9). https://CRAN.R-project.org/package=psych</w:t>
      </w:r>
    </w:p>
    <w:p w14:paraId="49E2E04D" w14:textId="77777777" w:rsidR="00B661B1" w:rsidRPr="00B661B1" w:rsidRDefault="00B661B1" w:rsidP="004B7592">
      <w:pPr>
        <w:pStyle w:val="Bibliography"/>
        <w:spacing w:line="240" w:lineRule="auto"/>
      </w:pPr>
      <w:r w:rsidRPr="00B661B1">
        <w:t xml:space="preserve">Shrout, P. E., &amp; Fleiss, J. L. (1979). Intraclass correlations: Uses in assessing rater reliability. </w:t>
      </w:r>
      <w:r w:rsidRPr="00B661B1">
        <w:rPr>
          <w:i/>
          <w:iCs/>
        </w:rPr>
        <w:t>Psychological Bulletin</w:t>
      </w:r>
      <w:r w:rsidRPr="00B661B1">
        <w:t xml:space="preserve">, </w:t>
      </w:r>
      <w:r w:rsidRPr="00B661B1">
        <w:rPr>
          <w:i/>
          <w:iCs/>
        </w:rPr>
        <w:t>86</w:t>
      </w:r>
      <w:r w:rsidRPr="00B661B1">
        <w:t>(2), 420–428. https://doi.org/10.1037/0033-2909.86.2.420</w:t>
      </w:r>
    </w:p>
    <w:p w14:paraId="1FC3BCD8" w14:textId="77777777" w:rsidR="00B661B1" w:rsidRPr="00B661B1" w:rsidRDefault="00B661B1" w:rsidP="004B7592">
      <w:pPr>
        <w:pStyle w:val="Bibliography"/>
        <w:spacing w:line="240" w:lineRule="auto"/>
      </w:pPr>
      <w:r w:rsidRPr="00B661B1">
        <w:t xml:space="preserve">Snaith, R. P., Hamilton, M., Morley, S., Humayan, A., Hargreaves, D., &amp; Trigwell, P. (1995). A scale for the assessment of hedonic tone the Snaith-Hamilton Pleasure Scale. </w:t>
      </w:r>
      <w:r w:rsidRPr="00B661B1">
        <w:rPr>
          <w:i/>
          <w:iCs/>
        </w:rPr>
        <w:t>The British Journal of Psychiatry: The Journal of Mental Science</w:t>
      </w:r>
      <w:r w:rsidRPr="00B661B1">
        <w:t xml:space="preserve">, </w:t>
      </w:r>
      <w:r w:rsidRPr="00B661B1">
        <w:rPr>
          <w:i/>
          <w:iCs/>
        </w:rPr>
        <w:t>167</w:t>
      </w:r>
      <w:r w:rsidRPr="00B661B1">
        <w:t>(1), 99–103. https://doi.org/10.1192/bjp.167.1.99</w:t>
      </w:r>
    </w:p>
    <w:p w14:paraId="33308043" w14:textId="77777777" w:rsidR="00B661B1" w:rsidRPr="00B661B1" w:rsidRDefault="00B661B1" w:rsidP="004B7592">
      <w:pPr>
        <w:pStyle w:val="Bibliography"/>
        <w:spacing w:line="240" w:lineRule="auto"/>
      </w:pPr>
      <w:r w:rsidRPr="00B661B1">
        <w:t xml:space="preserve">Stringaris, A., Goodman, R., Ferdinando, S., Razdan, V., Muhrer, E., Leibenluft, E., &amp; Brotman, M. A. (2012). The Affective Reactivity Index: A concise irritability scale for clinical and research settings. </w:t>
      </w:r>
      <w:r w:rsidRPr="00B661B1">
        <w:rPr>
          <w:i/>
          <w:iCs/>
        </w:rPr>
        <w:t>Journal of Child Psychology and Psychiatry</w:t>
      </w:r>
      <w:r w:rsidRPr="00B661B1">
        <w:t xml:space="preserve">, </w:t>
      </w:r>
      <w:r w:rsidRPr="00B661B1">
        <w:rPr>
          <w:i/>
          <w:iCs/>
        </w:rPr>
        <w:t>53</w:t>
      </w:r>
      <w:r w:rsidRPr="00B661B1">
        <w:t>, 1109–1117. https://doi.org/10.1111/j.1469-7610.2012.02561.x</w:t>
      </w:r>
    </w:p>
    <w:p w14:paraId="66B5635A" w14:textId="77777777" w:rsidR="00B661B1" w:rsidRPr="00B661B1" w:rsidRDefault="00B661B1" w:rsidP="004B7592">
      <w:pPr>
        <w:pStyle w:val="Bibliography"/>
        <w:spacing w:line="240" w:lineRule="auto"/>
      </w:pPr>
      <w:r w:rsidRPr="00B661B1">
        <w:t xml:space="preserve">Tetereva, A., Li, J., Deng, J. D., Stringaris, A., &amp; Pat, N. (2022). Capturing brain-cognition relationship: Integrating task-based fMRI across tasks markedly boosts prediction and test-retest reliability. </w:t>
      </w:r>
      <w:r w:rsidRPr="00B661B1">
        <w:rPr>
          <w:i/>
          <w:iCs/>
        </w:rPr>
        <w:t>NeuroImage</w:t>
      </w:r>
      <w:r w:rsidRPr="00B661B1">
        <w:t xml:space="preserve">, </w:t>
      </w:r>
      <w:r w:rsidRPr="00B661B1">
        <w:rPr>
          <w:i/>
          <w:iCs/>
        </w:rPr>
        <w:t>263</w:t>
      </w:r>
      <w:r w:rsidRPr="00B661B1">
        <w:t>, 119588. https://doi.org/10.1016/j.neuroimage.2022.119588</w:t>
      </w:r>
    </w:p>
    <w:p w14:paraId="57B16BCE" w14:textId="77777777" w:rsidR="00B661B1" w:rsidRPr="00B661B1" w:rsidRDefault="00B661B1" w:rsidP="004B7592">
      <w:pPr>
        <w:pStyle w:val="Bibliography"/>
        <w:spacing w:line="240" w:lineRule="auto"/>
      </w:pPr>
      <w:r w:rsidRPr="00B661B1">
        <w:t xml:space="preserve">Vilgis, V., Silk, T. J., &amp; Vance, A. (2015). Executive function and attention in children and adolescents with depressive disorders: A systematic review. </w:t>
      </w:r>
      <w:r w:rsidRPr="00B661B1">
        <w:rPr>
          <w:i/>
          <w:iCs/>
        </w:rPr>
        <w:t>European Child &amp; Adolescent Psychiatry</w:t>
      </w:r>
      <w:r w:rsidRPr="00B661B1">
        <w:t xml:space="preserve">, </w:t>
      </w:r>
      <w:r w:rsidRPr="00B661B1">
        <w:rPr>
          <w:i/>
          <w:iCs/>
        </w:rPr>
        <w:t>24</w:t>
      </w:r>
      <w:r w:rsidRPr="00B661B1">
        <w:t>(4), 365–384. https://doi.org/10.1007/s00787-015-0675-7</w:t>
      </w:r>
    </w:p>
    <w:p w14:paraId="4C819E31" w14:textId="77777777" w:rsidR="00B661B1" w:rsidRPr="00B661B1" w:rsidRDefault="00B661B1" w:rsidP="004B7592">
      <w:pPr>
        <w:pStyle w:val="Bibliography"/>
        <w:spacing w:line="240" w:lineRule="auto"/>
      </w:pPr>
      <w:r w:rsidRPr="00B661B1">
        <w:t xml:space="preserve">Waller, L., Walter, H., Kruschwitz, J. D., Reuter, L., Müller, S., Erk, S., &amp; Veer, I. M. (2017). Evaluating the replicability, specificity, and generalizability of connectome fingerprints. </w:t>
      </w:r>
      <w:r w:rsidRPr="00B661B1">
        <w:rPr>
          <w:i/>
          <w:iCs/>
        </w:rPr>
        <w:t>NeuroImage</w:t>
      </w:r>
      <w:r w:rsidRPr="00B661B1">
        <w:t xml:space="preserve">, </w:t>
      </w:r>
      <w:r w:rsidRPr="00B661B1">
        <w:rPr>
          <w:i/>
          <w:iCs/>
        </w:rPr>
        <w:t>158</w:t>
      </w:r>
      <w:r w:rsidRPr="00B661B1">
        <w:t>, 371–377. https://doi.org/10.1016/j.neuroimage.2017.07.016</w:t>
      </w:r>
    </w:p>
    <w:p w14:paraId="239EAE45" w14:textId="77777777" w:rsidR="00B661B1" w:rsidRPr="00B661B1" w:rsidRDefault="00B661B1" w:rsidP="004B7592">
      <w:pPr>
        <w:pStyle w:val="Bibliography"/>
        <w:spacing w:line="240" w:lineRule="auto"/>
      </w:pPr>
      <w:r w:rsidRPr="00B661B1">
        <w:t xml:space="preserve">Wang, Z., Bridgeford, E., Wang, S., Vogelstein, J. T., &amp; Caffo, B. (2020). Statistical Analysis of Data Repeatability Measures. </w:t>
      </w:r>
      <w:r w:rsidRPr="00B661B1">
        <w:rPr>
          <w:i/>
          <w:iCs/>
        </w:rPr>
        <w:t>ArXiv:2005.11911 [Math, Stat]</w:t>
      </w:r>
      <w:r w:rsidRPr="00B661B1">
        <w:t>. http://arxiv.org/abs/2005.11911</w:t>
      </w:r>
    </w:p>
    <w:p w14:paraId="19905932" w14:textId="77777777" w:rsidR="00B661B1" w:rsidRPr="00B661B1" w:rsidRDefault="00B661B1" w:rsidP="004B7592">
      <w:pPr>
        <w:pStyle w:val="Bibliography"/>
        <w:spacing w:line="240" w:lineRule="auto"/>
      </w:pPr>
      <w:r w:rsidRPr="00B661B1">
        <w:t xml:space="preserve">Wang, Z., Sair, H. I., Crainiceanu, C., Lindquist, M., Landman, B. A., Resnick, S., Vogelstein, J. T., &amp; Caffo, B. (2021). On statistical tests of functional connectome fingerprinting. </w:t>
      </w:r>
      <w:r w:rsidRPr="00B661B1">
        <w:rPr>
          <w:i/>
          <w:iCs/>
        </w:rPr>
        <w:t>Canadian Journal of Statistics</w:t>
      </w:r>
      <w:r w:rsidRPr="00B661B1">
        <w:t xml:space="preserve">, </w:t>
      </w:r>
      <w:r w:rsidRPr="00B661B1">
        <w:rPr>
          <w:i/>
          <w:iCs/>
        </w:rPr>
        <w:t>49</w:t>
      </w:r>
      <w:r w:rsidRPr="00B661B1">
        <w:t>(1), 63–88. https://doi.org/10.1002/cjs.11591</w:t>
      </w:r>
    </w:p>
    <w:p w14:paraId="51BA9B9E" w14:textId="77777777" w:rsidR="00B661B1" w:rsidRPr="00B661B1" w:rsidRDefault="00B661B1" w:rsidP="004B7592">
      <w:pPr>
        <w:pStyle w:val="Bibliography"/>
        <w:spacing w:line="240" w:lineRule="auto"/>
      </w:pPr>
      <w:r w:rsidRPr="00B661B1">
        <w:t xml:space="preserve">WHO. (2017). </w:t>
      </w:r>
      <w:r w:rsidRPr="00B661B1">
        <w:rPr>
          <w:i/>
          <w:iCs/>
        </w:rPr>
        <w:t>Depression and other common mental disorders: Global health estimates</w:t>
      </w:r>
      <w:r w:rsidRPr="00B661B1">
        <w:t xml:space="preserve"> (p. 24 p.) [Technical documents]. World Health Organization.</w:t>
      </w:r>
    </w:p>
    <w:p w14:paraId="7EF0EF09" w14:textId="77777777" w:rsidR="00B661B1" w:rsidRPr="00B661B1" w:rsidRDefault="00B661B1" w:rsidP="004B7592">
      <w:pPr>
        <w:pStyle w:val="Bibliography"/>
        <w:spacing w:line="240" w:lineRule="auto"/>
      </w:pPr>
      <w:r w:rsidRPr="00B661B1">
        <w:t xml:space="preserve">Zuo, X.-N., &amp; Xing, X.-X. (2014). Test-retest reliabilities of resting-state FMRI measurements in human brain functional connectomics: A systems neuroscience perspective. </w:t>
      </w:r>
      <w:r w:rsidRPr="00B661B1">
        <w:rPr>
          <w:i/>
          <w:iCs/>
        </w:rPr>
        <w:t>Neuroscience &amp; Biobehavioral Reviews</w:t>
      </w:r>
      <w:r w:rsidRPr="00B661B1">
        <w:t xml:space="preserve">, </w:t>
      </w:r>
      <w:r w:rsidRPr="00B661B1">
        <w:rPr>
          <w:i/>
          <w:iCs/>
        </w:rPr>
        <w:t>45</w:t>
      </w:r>
      <w:r w:rsidRPr="00B661B1">
        <w:t>, 100–118. https://doi.org/10.1016/j.neubiorev.2014.05.009</w:t>
      </w:r>
    </w:p>
    <w:p w14:paraId="7C0F2906" w14:textId="77777777" w:rsidR="00B661B1" w:rsidRPr="00B661B1" w:rsidRDefault="00B661B1" w:rsidP="004B7592">
      <w:pPr>
        <w:pStyle w:val="Bibliography"/>
        <w:spacing w:line="240" w:lineRule="auto"/>
      </w:pPr>
      <w:r w:rsidRPr="00B661B1">
        <w:t xml:space="preserve">Zuo, X.-N., Xu, T., &amp; Milham, M. P. (2019). Harnessing reliability for neuroscience research. </w:t>
      </w:r>
      <w:r w:rsidRPr="00B661B1">
        <w:rPr>
          <w:i/>
          <w:iCs/>
        </w:rPr>
        <w:t>Nature Human Behaviour</w:t>
      </w:r>
      <w:r w:rsidRPr="00B661B1">
        <w:t xml:space="preserve">, </w:t>
      </w:r>
      <w:r w:rsidRPr="00B661B1">
        <w:rPr>
          <w:i/>
          <w:iCs/>
        </w:rPr>
        <w:t>3</w:t>
      </w:r>
      <w:r w:rsidRPr="00B661B1">
        <w:t>(8), Article 8. https://doi.org/10.1038/s41562-019-0655-x</w:t>
      </w:r>
    </w:p>
    <w:p w14:paraId="01F51329" w14:textId="2C36A5DB" w:rsidR="00F14324" w:rsidRPr="00F14324" w:rsidRDefault="00F97C3D" w:rsidP="004B7592">
      <w:pPr>
        <w:rPr>
          <w:szCs w:val="24"/>
        </w:rPr>
      </w:pPr>
      <w:r>
        <w:rPr>
          <w:szCs w:val="24"/>
        </w:rPr>
        <w:fldChar w:fldCharType="end"/>
      </w:r>
    </w:p>
    <w:sectPr w:rsidR="00F14324" w:rsidRPr="00F14324" w:rsidSect="00F3339E">
      <w:footerReference w:type="default" r:id="rId36"/>
      <w:pgSz w:w="12240" w:h="15840"/>
      <w:pgMar w:top="1440" w:right="1440" w:bottom="1440" w:left="1440" w:header="0" w:footer="648"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2" w:author="Nielson, Dylan (NIH/NIMH) [E]" w:date="2022-10-04T15:32:00Z" w:initials="ND([">
    <w:p w14:paraId="30E19CEC" w14:textId="77777777" w:rsidR="00FD3DFE" w:rsidRDefault="00FD3DFE" w:rsidP="001753E2">
      <w:r>
        <w:rPr>
          <w:rStyle w:val="CommentReference"/>
        </w:rPr>
        <w:annotationRef/>
      </w:r>
      <w:r>
        <w:rPr>
          <w:sz w:val="20"/>
          <w:szCs w:val="20"/>
        </w:rPr>
        <w:t>Needs a citation</w:t>
      </w:r>
    </w:p>
  </w:comment>
  <w:comment w:id="214" w:author="Nielson, Dylan (NIH/NIMH) [E]" w:date="2022-10-04T15:32:00Z" w:initials="ND([">
    <w:p w14:paraId="7430E071" w14:textId="77777777" w:rsidR="00FD3DFE" w:rsidRDefault="00FD3DFE" w:rsidP="00734BD1">
      <w:r>
        <w:rPr>
          <w:rStyle w:val="CommentReference"/>
        </w:rPr>
        <w:annotationRef/>
      </w:r>
      <w:r>
        <w:rPr>
          <w:sz w:val="20"/>
          <w:szCs w:val="20"/>
        </w:rPr>
        <w:t>Needs a citation</w:t>
      </w:r>
    </w:p>
  </w:comment>
  <w:comment w:id="215" w:author="Nielson, Dylan (NIH/NIMH) [E]" w:date="2022-10-04T15:33:00Z" w:initials="ND([">
    <w:p w14:paraId="74A16EAA" w14:textId="77777777" w:rsidR="00FD3DFE" w:rsidRDefault="00FD3DFE" w:rsidP="00EC7A6C">
      <w:r>
        <w:rPr>
          <w:rStyle w:val="CommentReference"/>
        </w:rPr>
        <w:annotationRef/>
      </w:r>
      <w:r>
        <w:rPr>
          <w:sz w:val="20"/>
          <w:szCs w:val="20"/>
        </w:rPr>
        <w:t>If possible, it’d be good do do at least 500, if not 1000</w:t>
      </w:r>
    </w:p>
  </w:comment>
  <w:comment w:id="216" w:author="Nielson, Dylan (NIH/NIMH) [E]" w:date="2022-10-11T10:42:00Z" w:initials="ND([">
    <w:p w14:paraId="6F4BEC74" w14:textId="77777777" w:rsidR="002A687C" w:rsidRDefault="002A687C" w:rsidP="0024462B">
      <w:r>
        <w:rPr>
          <w:rStyle w:val="CommentReference"/>
        </w:rPr>
        <w:annotationRef/>
      </w:r>
      <w:r>
        <w:rPr>
          <w:sz w:val="20"/>
          <w:szCs w:val="20"/>
        </w:rPr>
        <w:t>Doesn’t so much matter what the default is. Is Euclidean distance what you used?</w:t>
      </w:r>
    </w:p>
    <w:p w14:paraId="47FFFAEB" w14:textId="77777777" w:rsidR="002A687C" w:rsidRDefault="002A687C" w:rsidP="0024462B"/>
  </w:comment>
  <w:comment w:id="391" w:author="Nielson, Dylan (NIH/NIMH) [E]" w:date="2022-10-11T10:46:00Z" w:initials="ND([">
    <w:p w14:paraId="0B88E1B4" w14:textId="77777777" w:rsidR="002A687C" w:rsidRDefault="002A687C" w:rsidP="00EB6D40">
      <w:r>
        <w:rPr>
          <w:rStyle w:val="CommentReference"/>
        </w:rPr>
        <w:annotationRef/>
      </w:r>
      <w:r>
        <w:rPr>
          <w:sz w:val="20"/>
          <w:szCs w:val="20"/>
        </w:rPr>
        <w:t>It’d be better to give the exact p-value here.</w:t>
      </w:r>
    </w:p>
  </w:comment>
  <w:comment w:id="395" w:author="Nielson, Dylan (NIH/NIMH) [E]" w:date="2022-10-04T15:40:00Z" w:initials="ND([">
    <w:p w14:paraId="50A40876" w14:textId="72F71C78" w:rsidR="00FD3DFE" w:rsidRDefault="00FD3DFE" w:rsidP="004A4584">
      <w:r>
        <w:rPr>
          <w:rStyle w:val="CommentReference"/>
        </w:rPr>
        <w:annotationRef/>
      </w:r>
      <w:r>
        <w:rPr>
          <w:sz w:val="20"/>
          <w:szCs w:val="20"/>
        </w:rPr>
        <w:t>Can you make this clearer? Does that mean these connections are or are note reliable? Is this concordant with the univariate results for these connections?</w:t>
      </w:r>
    </w:p>
  </w:comment>
  <w:comment w:id="410" w:author="Nielson, Dylan (NIH/NIMH) [E]" w:date="2022-10-11T10:47:00Z" w:initials="ND([">
    <w:p w14:paraId="7BB340BC" w14:textId="77777777" w:rsidR="002A687C" w:rsidRDefault="002A687C" w:rsidP="00661522">
      <w:r>
        <w:rPr>
          <w:rStyle w:val="CommentReference"/>
        </w:rPr>
        <w:annotationRef/>
      </w:r>
      <w:r>
        <w:rPr>
          <w:sz w:val="20"/>
          <w:szCs w:val="20"/>
        </w:rPr>
        <w:t>I’d expect to see a p-value here.</w:t>
      </w:r>
    </w:p>
  </w:comment>
  <w:comment w:id="431" w:author="Nielson, Dylan (NIH/NIMH) [E]" w:date="2022-10-11T10:47:00Z" w:initials="ND([">
    <w:p w14:paraId="7A3531C7" w14:textId="77777777" w:rsidR="002A687C" w:rsidRDefault="002A687C" w:rsidP="00AE5237">
      <w:r>
        <w:rPr>
          <w:rStyle w:val="CommentReference"/>
        </w:rPr>
        <w:annotationRef/>
      </w:r>
      <w:r>
        <w:rPr>
          <w:sz w:val="20"/>
          <w:szCs w:val="20"/>
        </w:rPr>
        <w:t>In the next version, this should perhaps be a supplemental table.</w:t>
      </w:r>
    </w:p>
  </w:comment>
  <w:comment w:id="440" w:author="Nielson, Dylan (NIH/NIMH) [E]" w:date="2022-10-04T15:45:00Z" w:initials="ND([">
    <w:p w14:paraId="5064DC59" w14:textId="26FA5C6D" w:rsidR="00981F90" w:rsidRDefault="00981F90" w:rsidP="0042298A">
      <w:r>
        <w:rPr>
          <w:rStyle w:val="CommentReference"/>
        </w:rPr>
        <w:annotationRef/>
      </w:r>
      <w:r>
        <w:rPr>
          <w:sz w:val="20"/>
          <w:szCs w:val="20"/>
        </w:rPr>
        <w:t>For what type of analysis of the multivariate data?</w:t>
      </w:r>
    </w:p>
  </w:comment>
  <w:comment w:id="442" w:author="Argyris Stringaris" w:date="2022-10-04T19:19:00Z" w:initials="AS([">
    <w:p w14:paraId="3FA5A54F" w14:textId="5B8F0CC6" w:rsidR="00CB6C9B" w:rsidRDefault="00CB6C9B">
      <w:pPr>
        <w:pStyle w:val="CommentText"/>
      </w:pPr>
      <w:r>
        <w:rPr>
          <w:rStyle w:val="CommentReference"/>
        </w:rPr>
        <w:annotationRef/>
      </w:r>
      <w:r>
        <w:t>I would make this transparent in the methods and explain how it is done.</w:t>
      </w:r>
    </w:p>
  </w:comment>
  <w:comment w:id="446" w:author="Nielson, Dylan (NIH/NIMH) [E]" w:date="2022-10-04T15:46:00Z" w:initials="ND([">
    <w:p w14:paraId="53ED723E" w14:textId="77777777" w:rsidR="00981F90" w:rsidRDefault="00981F90" w:rsidP="009A3048">
      <w:r>
        <w:rPr>
          <w:rStyle w:val="CommentReference"/>
        </w:rPr>
        <w:annotationRef/>
      </w:r>
      <w:r>
        <w:rPr>
          <w:sz w:val="20"/>
          <w:szCs w:val="20"/>
        </w:rPr>
        <w:t>Can you indicate chance for the fingerprinting index?</w:t>
      </w:r>
    </w:p>
  </w:comment>
  <w:comment w:id="447" w:author="Argyris Stringaris" w:date="2022-10-04T19:22:00Z" w:initials="AS([">
    <w:p w14:paraId="0FF32C2E" w14:textId="48FC370A" w:rsidR="00CB6C9B" w:rsidRDefault="00CB6C9B">
      <w:pPr>
        <w:pStyle w:val="CommentText"/>
      </w:pPr>
      <w:r>
        <w:rPr>
          <w:rStyle w:val="CommentReference"/>
        </w:rPr>
        <w:annotationRef/>
      </w:r>
      <w:r>
        <w:t>if this is the main message it should go to the start of the discussion.</w:t>
      </w:r>
    </w:p>
  </w:comment>
  <w:comment w:id="448" w:author="Nielson, Dylan (NIH/NIMH) [E]" w:date="2022-10-11T10:52:00Z" w:initials="ND([">
    <w:p w14:paraId="0D06CD50" w14:textId="77777777" w:rsidR="002A687C" w:rsidRDefault="002A687C" w:rsidP="003C34F6">
      <w:r>
        <w:rPr>
          <w:rStyle w:val="CommentReference"/>
        </w:rPr>
        <w:annotationRef/>
      </w:r>
      <w:r>
        <w:rPr>
          <w:sz w:val="20"/>
          <w:szCs w:val="20"/>
        </w:rPr>
        <w:t>We should look at this in detail before submitting the paper.</w:t>
      </w:r>
    </w:p>
  </w:comment>
  <w:comment w:id="449" w:author="Nielson, Dylan (NIH/NIMH) [E]" w:date="2022-10-04T15:53:00Z" w:initials="ND([">
    <w:p w14:paraId="47BBA406" w14:textId="2895B4FB" w:rsidR="008A4F16" w:rsidRDefault="008A4F16" w:rsidP="00426342">
      <w:r>
        <w:rPr>
          <w:rStyle w:val="CommentReference"/>
        </w:rPr>
        <w:annotationRef/>
      </w:r>
      <w:r>
        <w:rPr>
          <w:sz w:val="20"/>
          <w:szCs w:val="20"/>
        </w:rPr>
        <w:t>Is this abbreviation necessary here?</w:t>
      </w:r>
    </w:p>
  </w:comment>
  <w:comment w:id="450" w:author="Nielson, Dylan (NIH/NIMH) [E]" w:date="2022-10-04T15:54:00Z" w:initials="ND([">
    <w:p w14:paraId="38E945C4" w14:textId="77777777" w:rsidR="008A4F16" w:rsidRDefault="008A4F16" w:rsidP="00457795">
      <w:r>
        <w:rPr>
          <w:rStyle w:val="CommentReference"/>
        </w:rPr>
        <w:annotationRef/>
      </w:r>
      <w:r>
        <w:rPr>
          <w:sz w:val="20"/>
          <w:szCs w:val="20"/>
        </w:rPr>
        <w:t>Is ID rates a synonym for fingerprinting index? If so, just say fingerprinting index values or something like that. Otherwise, explain what ID rate is.</w:t>
      </w:r>
    </w:p>
  </w:comment>
  <w:comment w:id="454" w:author="Nielson, Dylan (NIH/NIMH) [E]" w:date="2022-10-11T10:53:00Z" w:initials="ND([">
    <w:p w14:paraId="199D312C" w14:textId="77777777" w:rsidR="002A687C" w:rsidRDefault="002A687C" w:rsidP="00A17B0E">
      <w:r>
        <w:rPr>
          <w:rStyle w:val="CommentReference"/>
        </w:rPr>
        <w:annotationRef/>
      </w:r>
      <w:r>
        <w:rPr>
          <w:sz w:val="20"/>
          <w:szCs w:val="20"/>
        </w:rPr>
        <w:t>I’d drop this clause, you haven’t shown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E19CEC" w15:done="1"/>
  <w15:commentEx w15:paraId="7430E071" w15:done="1"/>
  <w15:commentEx w15:paraId="74A16EAA" w15:done="1"/>
  <w15:commentEx w15:paraId="47FFFAEB" w15:done="0"/>
  <w15:commentEx w15:paraId="0B88E1B4" w15:done="0"/>
  <w15:commentEx w15:paraId="50A40876" w15:done="1"/>
  <w15:commentEx w15:paraId="7BB340BC" w15:done="0"/>
  <w15:commentEx w15:paraId="7A3531C7" w15:done="0"/>
  <w15:commentEx w15:paraId="5064DC59" w15:done="1"/>
  <w15:commentEx w15:paraId="3FA5A54F" w15:done="1"/>
  <w15:commentEx w15:paraId="53ED723E" w15:done="1"/>
  <w15:commentEx w15:paraId="0FF32C2E" w15:done="1"/>
  <w15:commentEx w15:paraId="0D06CD50" w15:done="0"/>
  <w15:commentEx w15:paraId="47BBA406" w15:done="1"/>
  <w15:commentEx w15:paraId="38E945C4" w15:done="1"/>
  <w15:commentEx w15:paraId="199D31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D09A" w16cex:dateUtc="2022-10-04T19:32:00Z"/>
  <w16cex:commentExtensible w16cex:durableId="26E6D0A8" w16cex:dateUtc="2022-10-04T19:32:00Z"/>
  <w16cex:commentExtensible w16cex:durableId="26E6D0D2" w16cex:dateUtc="2022-10-04T19:33:00Z"/>
  <w16cex:commentExtensible w16cex:durableId="26EFC6FA" w16cex:dateUtc="2022-10-11T14:42:00Z"/>
  <w16cex:commentExtensible w16cex:durableId="26EFC7EC" w16cex:dateUtc="2022-10-11T14:46:00Z"/>
  <w16cex:commentExtensible w16cex:durableId="26E6D257" w16cex:dateUtc="2022-10-04T19:40:00Z"/>
  <w16cex:commentExtensible w16cex:durableId="26EFC827" w16cex:dateUtc="2022-10-11T14:47:00Z"/>
  <w16cex:commentExtensible w16cex:durableId="26EFC853" w16cex:dateUtc="2022-10-11T14:47:00Z"/>
  <w16cex:commentExtensible w16cex:durableId="26E6D3A2" w16cex:dateUtc="2022-10-04T19:45:00Z"/>
  <w16cex:commentExtensible w16cex:durableId="26E705BD" w16cex:dateUtc="2022-10-04T18:19:00Z"/>
  <w16cex:commentExtensible w16cex:durableId="26E6D3D8" w16cex:dateUtc="2022-10-04T19:46:00Z"/>
  <w16cex:commentExtensible w16cex:durableId="26E7068C" w16cex:dateUtc="2022-10-04T18:22:00Z"/>
  <w16cex:commentExtensible w16cex:durableId="26EFC962" w16cex:dateUtc="2022-10-11T14:52:00Z"/>
  <w16cex:commentExtensible w16cex:durableId="26E6D597" w16cex:dateUtc="2022-10-04T19:53:00Z"/>
  <w16cex:commentExtensible w16cex:durableId="26E6D5D1" w16cex:dateUtc="2022-10-04T19:54:00Z"/>
  <w16cex:commentExtensible w16cex:durableId="26EFC9A3" w16cex:dateUtc="2022-10-11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E19CEC" w16cid:durableId="26E6D09A"/>
  <w16cid:commentId w16cid:paraId="7430E071" w16cid:durableId="26E6D0A8"/>
  <w16cid:commentId w16cid:paraId="74A16EAA" w16cid:durableId="26E6D0D2"/>
  <w16cid:commentId w16cid:paraId="47FFFAEB" w16cid:durableId="26EFC6FA"/>
  <w16cid:commentId w16cid:paraId="0B88E1B4" w16cid:durableId="26EFC7EC"/>
  <w16cid:commentId w16cid:paraId="50A40876" w16cid:durableId="26E6D257"/>
  <w16cid:commentId w16cid:paraId="7BB340BC" w16cid:durableId="26EFC827"/>
  <w16cid:commentId w16cid:paraId="7A3531C7" w16cid:durableId="26EFC853"/>
  <w16cid:commentId w16cid:paraId="5064DC59" w16cid:durableId="26E6D3A2"/>
  <w16cid:commentId w16cid:paraId="3FA5A54F" w16cid:durableId="26E705BD"/>
  <w16cid:commentId w16cid:paraId="53ED723E" w16cid:durableId="26E6D3D8"/>
  <w16cid:commentId w16cid:paraId="0FF32C2E" w16cid:durableId="26E7068C"/>
  <w16cid:commentId w16cid:paraId="0D06CD50" w16cid:durableId="26EFC962"/>
  <w16cid:commentId w16cid:paraId="47BBA406" w16cid:durableId="26E6D597"/>
  <w16cid:commentId w16cid:paraId="38E945C4" w16cid:durableId="26E6D5D1"/>
  <w16cid:commentId w16cid:paraId="199D312C" w16cid:durableId="26EFC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32F9B" w14:textId="77777777" w:rsidR="00636CC4" w:rsidRDefault="00636CC4">
      <w:r>
        <w:separator/>
      </w:r>
    </w:p>
  </w:endnote>
  <w:endnote w:type="continuationSeparator" w:id="0">
    <w:p w14:paraId="630C363C" w14:textId="77777777" w:rsidR="00636CC4" w:rsidRDefault="00636CC4">
      <w:r>
        <w:continuationSeparator/>
      </w:r>
    </w:p>
  </w:endnote>
  <w:endnote w:type="continuationNotice" w:id="1">
    <w:p w14:paraId="44F0E32D" w14:textId="77777777" w:rsidR="00636CC4" w:rsidRDefault="00636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29078" w14:textId="77777777" w:rsidR="002461EE" w:rsidRDefault="005B035A">
    <w:pPr>
      <w:pStyle w:val="BodyText"/>
      <w:spacing w:line="14" w:lineRule="auto"/>
    </w:pPr>
    <w:r>
      <w:rPr>
        <w:noProof/>
      </w:rPr>
      <mc:AlternateContent>
        <mc:Choice Requires="wps">
          <w:drawing>
            <wp:anchor distT="0" distB="0" distL="114300" distR="114300" simplePos="0" relativeHeight="251657216" behindDoc="1" locked="0" layoutInCell="1" allowOverlap="1" wp14:anchorId="1DD29079" wp14:editId="4CBE978F">
              <wp:simplePos x="0" y="0"/>
              <wp:positionH relativeFrom="page">
                <wp:posOffset>6549390</wp:posOffset>
              </wp:positionH>
              <wp:positionV relativeFrom="page">
                <wp:posOffset>9507220</wp:posOffset>
              </wp:positionV>
              <wp:extent cx="335915" cy="168910"/>
              <wp:effectExtent l="0" t="0" r="6985" b="8890"/>
              <wp:wrapNone/>
              <wp:docPr id="4"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591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290DD" w14:textId="77777777" w:rsidR="002461EE" w:rsidRDefault="005664D9">
                          <w:pPr>
                            <w:spacing w:before="21"/>
                            <w:ind w:left="60"/>
                            <w:rPr>
                              <w:rFonts w:ascii="Arial"/>
                              <w:b/>
                              <w:sz w:val="18"/>
                            </w:rPr>
                          </w:pPr>
                          <w:r>
                            <w:rPr>
                              <w:rFonts w:ascii="Arial"/>
                              <w:b/>
                              <w:spacing w:val="-2"/>
                              <w:sz w:val="18"/>
                            </w:rPr>
                            <w:fldChar w:fldCharType="begin"/>
                          </w:r>
                          <w:r>
                            <w:rPr>
                              <w:rFonts w:ascii="Arial"/>
                              <w:b/>
                              <w:spacing w:val="-2"/>
                              <w:sz w:val="18"/>
                            </w:rPr>
                            <w:instrText xml:space="preserve"> PAGE </w:instrText>
                          </w:r>
                          <w:r>
                            <w:rPr>
                              <w:rFonts w:ascii="Arial"/>
                              <w:b/>
                              <w:spacing w:val="-2"/>
                              <w:sz w:val="18"/>
                            </w:rPr>
                            <w:fldChar w:fldCharType="separate"/>
                          </w:r>
                          <w:r>
                            <w:rPr>
                              <w:rFonts w:ascii="Arial"/>
                              <w:b/>
                              <w:spacing w:val="-2"/>
                              <w:sz w:val="18"/>
                            </w:rPr>
                            <w:t>10</w:t>
                          </w:r>
                          <w:r>
                            <w:rPr>
                              <w:rFonts w:ascii="Arial"/>
                              <w:b/>
                              <w:spacing w:val="-2"/>
                              <w:sz w:val="18"/>
                            </w:rPr>
                            <w:fldChar w:fldCharType="end"/>
                          </w:r>
                          <w:r>
                            <w:rPr>
                              <w:rFonts w:ascii="Arial"/>
                              <w:b/>
                              <w:spacing w:val="-2"/>
                              <w:sz w:val="18"/>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29079" id="_x0000_t202" coordsize="21600,21600" o:spt="202" path="m,l,21600r21600,l21600,xe">
              <v:stroke joinstyle="miter"/>
              <v:path gradientshapeok="t" o:connecttype="rect"/>
            </v:shapetype>
            <v:shape id="docshape2" o:spid="_x0000_s1060" type="#_x0000_t202" style="position:absolute;margin-left:515.7pt;margin-top:748.6pt;width:26.45pt;height:13.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" filled="f" stroked="f">
              <v:path arrowok="t"/>
              <v:textbox inset="0,0,0,0">
                <w:txbxContent>
                  <w:p w14:paraId="1DD290DD" w14:textId="77777777" w:rsidR="002461EE" w:rsidRDefault="005664D9">
                    <w:pPr>
                      <w:spacing w:before="21"/>
                      <w:ind w:left="60"/>
                      <w:rPr>
                        <w:rFonts w:ascii="Arial"/>
                        <w:b/>
                        <w:sz w:val="18"/>
                      </w:rPr>
                    </w:pPr>
                    <w:r>
                      <w:rPr>
                        <w:rFonts w:ascii="Arial"/>
                        <w:b/>
                        <w:spacing w:val="-2"/>
                        <w:sz w:val="18"/>
                      </w:rPr>
                      <w:fldChar w:fldCharType="begin"/>
                    </w:r>
                    <w:r>
                      <w:rPr>
                        <w:rFonts w:ascii="Arial"/>
                        <w:b/>
                        <w:spacing w:val="-2"/>
                        <w:sz w:val="18"/>
                      </w:rPr>
                      <w:instrText xml:space="preserve"> PAGE </w:instrText>
                    </w:r>
                    <w:r>
                      <w:rPr>
                        <w:rFonts w:ascii="Arial"/>
                        <w:b/>
                        <w:spacing w:val="-2"/>
                        <w:sz w:val="18"/>
                      </w:rPr>
                      <w:fldChar w:fldCharType="separate"/>
                    </w:r>
                    <w:r>
                      <w:rPr>
                        <w:rFonts w:ascii="Arial"/>
                        <w:b/>
                        <w:spacing w:val="-2"/>
                        <w:sz w:val="18"/>
                      </w:rPr>
                      <w:t>10</w:t>
                    </w:r>
                    <w:r>
                      <w:rPr>
                        <w:rFonts w:ascii="Arial"/>
                        <w:b/>
                        <w:spacing w:val="-2"/>
                        <w:sz w:val="18"/>
                      </w:rPr>
                      <w:fldChar w:fldCharType="end"/>
                    </w:r>
                    <w:r>
                      <w:rPr>
                        <w:rFonts w:ascii="Arial"/>
                        <w:b/>
                        <w:spacing w:val="-2"/>
                        <w:sz w:val="18"/>
                      </w:rPr>
                      <w:t>/11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F69F8" w14:textId="77777777" w:rsidR="00636CC4" w:rsidRDefault="00636CC4">
      <w:r>
        <w:separator/>
      </w:r>
    </w:p>
  </w:footnote>
  <w:footnote w:type="continuationSeparator" w:id="0">
    <w:p w14:paraId="140B2130" w14:textId="77777777" w:rsidR="00636CC4" w:rsidRDefault="00636CC4">
      <w:r>
        <w:continuationSeparator/>
      </w:r>
    </w:p>
  </w:footnote>
  <w:footnote w:type="continuationNotice" w:id="1">
    <w:p w14:paraId="79D14EDD" w14:textId="77777777" w:rsidR="00636CC4" w:rsidRDefault="00636C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A1ACD"/>
    <w:multiLevelType w:val="hybridMultilevel"/>
    <w:tmpl w:val="1E3E966E"/>
    <w:lvl w:ilvl="0" w:tplc="0409000F">
      <w:start w:val="1"/>
      <w:numFmt w:val="decimal"/>
      <w:lvlText w:val="%1."/>
      <w:lvlJc w:val="left"/>
      <w:pPr>
        <w:ind w:left="720" w:hanging="360"/>
      </w:pPr>
    </w:lvl>
    <w:lvl w:ilvl="1" w:tplc="99501ED6">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E9691C"/>
    <w:multiLevelType w:val="hybridMultilevel"/>
    <w:tmpl w:val="33B62ED6"/>
    <w:lvl w:ilvl="0" w:tplc="3BD815B2">
      <w:numFmt w:val="bullet"/>
      <w:lvlText w:val="•"/>
      <w:lvlJc w:val="left"/>
      <w:pPr>
        <w:ind w:left="615" w:hanging="170"/>
      </w:pPr>
      <w:rPr>
        <w:rFonts w:ascii="Times New Roman" w:eastAsia="Times New Roman" w:hAnsi="Times New Roman" w:cs="Times New Roman" w:hint="default"/>
        <w:b w:val="0"/>
        <w:bCs w:val="0"/>
        <w:i w:val="0"/>
        <w:iCs w:val="0"/>
        <w:w w:val="99"/>
        <w:sz w:val="20"/>
        <w:szCs w:val="20"/>
        <w:lang w:val="en-US" w:eastAsia="en-US" w:bidi="ar-SA"/>
      </w:rPr>
    </w:lvl>
    <w:lvl w:ilvl="1" w:tplc="B05A0694">
      <w:numFmt w:val="bullet"/>
      <w:lvlText w:val="•"/>
      <w:lvlJc w:val="left"/>
      <w:pPr>
        <w:ind w:left="1524" w:hanging="170"/>
      </w:pPr>
      <w:rPr>
        <w:rFonts w:hint="default"/>
        <w:lang w:val="en-US" w:eastAsia="en-US" w:bidi="ar-SA"/>
      </w:rPr>
    </w:lvl>
    <w:lvl w:ilvl="2" w:tplc="CA781460">
      <w:numFmt w:val="bullet"/>
      <w:lvlText w:val="•"/>
      <w:lvlJc w:val="left"/>
      <w:pPr>
        <w:ind w:left="2428" w:hanging="170"/>
      </w:pPr>
      <w:rPr>
        <w:rFonts w:hint="default"/>
        <w:lang w:val="en-US" w:eastAsia="en-US" w:bidi="ar-SA"/>
      </w:rPr>
    </w:lvl>
    <w:lvl w:ilvl="3" w:tplc="F0B05710">
      <w:numFmt w:val="bullet"/>
      <w:lvlText w:val="•"/>
      <w:lvlJc w:val="left"/>
      <w:pPr>
        <w:ind w:left="3332" w:hanging="170"/>
      </w:pPr>
      <w:rPr>
        <w:rFonts w:hint="default"/>
        <w:lang w:val="en-US" w:eastAsia="en-US" w:bidi="ar-SA"/>
      </w:rPr>
    </w:lvl>
    <w:lvl w:ilvl="4" w:tplc="56B25078">
      <w:numFmt w:val="bullet"/>
      <w:lvlText w:val="•"/>
      <w:lvlJc w:val="left"/>
      <w:pPr>
        <w:ind w:left="4236" w:hanging="170"/>
      </w:pPr>
      <w:rPr>
        <w:rFonts w:hint="default"/>
        <w:lang w:val="en-US" w:eastAsia="en-US" w:bidi="ar-SA"/>
      </w:rPr>
    </w:lvl>
    <w:lvl w:ilvl="5" w:tplc="76B0A378">
      <w:numFmt w:val="bullet"/>
      <w:lvlText w:val="•"/>
      <w:lvlJc w:val="left"/>
      <w:pPr>
        <w:ind w:left="5140" w:hanging="170"/>
      </w:pPr>
      <w:rPr>
        <w:rFonts w:hint="default"/>
        <w:lang w:val="en-US" w:eastAsia="en-US" w:bidi="ar-SA"/>
      </w:rPr>
    </w:lvl>
    <w:lvl w:ilvl="6" w:tplc="D1C2B0D6">
      <w:numFmt w:val="bullet"/>
      <w:lvlText w:val="•"/>
      <w:lvlJc w:val="left"/>
      <w:pPr>
        <w:ind w:left="6044" w:hanging="170"/>
      </w:pPr>
      <w:rPr>
        <w:rFonts w:hint="default"/>
        <w:lang w:val="en-US" w:eastAsia="en-US" w:bidi="ar-SA"/>
      </w:rPr>
    </w:lvl>
    <w:lvl w:ilvl="7" w:tplc="B6CE9AC8">
      <w:numFmt w:val="bullet"/>
      <w:lvlText w:val="•"/>
      <w:lvlJc w:val="left"/>
      <w:pPr>
        <w:ind w:left="6948" w:hanging="170"/>
      </w:pPr>
      <w:rPr>
        <w:rFonts w:hint="default"/>
        <w:lang w:val="en-US" w:eastAsia="en-US" w:bidi="ar-SA"/>
      </w:rPr>
    </w:lvl>
    <w:lvl w:ilvl="8" w:tplc="6408E6CA">
      <w:numFmt w:val="bullet"/>
      <w:lvlText w:val="•"/>
      <w:lvlJc w:val="left"/>
      <w:pPr>
        <w:ind w:left="7852" w:hanging="170"/>
      </w:pPr>
      <w:rPr>
        <w:rFonts w:hint="default"/>
        <w:lang w:val="en-US" w:eastAsia="en-US" w:bidi="ar-SA"/>
      </w:rPr>
    </w:lvl>
  </w:abstractNum>
  <w:abstractNum w:abstractNumId="2" w15:restartNumberingAfterBreak="0">
    <w:nsid w:val="368A19FC"/>
    <w:multiLevelType w:val="hybridMultilevel"/>
    <w:tmpl w:val="04929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C6B2F"/>
    <w:multiLevelType w:val="hybridMultilevel"/>
    <w:tmpl w:val="6A0E2D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979DE"/>
    <w:multiLevelType w:val="hybridMultilevel"/>
    <w:tmpl w:val="0284D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0266097">
    <w:abstractNumId w:val="1"/>
  </w:num>
  <w:num w:numId="2" w16cid:durableId="678701189">
    <w:abstractNumId w:val="0"/>
  </w:num>
  <w:num w:numId="3" w16cid:durableId="794255067">
    <w:abstractNumId w:val="2"/>
  </w:num>
  <w:num w:numId="4" w16cid:durableId="1089080722">
    <w:abstractNumId w:val="3"/>
  </w:num>
  <w:num w:numId="5" w16cid:durableId="119342414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lson, Dylan (NIH/NIMH) [E]">
    <w15:presenceInfo w15:providerId="AD" w15:userId="S::nielsond@nih.gov::30e57dd3-ec49-47a6-bda7-b7a3c3cfdc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EE"/>
    <w:rsid w:val="00001F56"/>
    <w:rsid w:val="00007995"/>
    <w:rsid w:val="000122D7"/>
    <w:rsid w:val="00014A0B"/>
    <w:rsid w:val="00014D6D"/>
    <w:rsid w:val="000160C8"/>
    <w:rsid w:val="000172BC"/>
    <w:rsid w:val="000177D0"/>
    <w:rsid w:val="00020FBA"/>
    <w:rsid w:val="0002119E"/>
    <w:rsid w:val="00024E89"/>
    <w:rsid w:val="00030915"/>
    <w:rsid w:val="0003185C"/>
    <w:rsid w:val="000333BB"/>
    <w:rsid w:val="00033732"/>
    <w:rsid w:val="000338AF"/>
    <w:rsid w:val="00035357"/>
    <w:rsid w:val="0003645C"/>
    <w:rsid w:val="00037AA0"/>
    <w:rsid w:val="00040D0E"/>
    <w:rsid w:val="00041730"/>
    <w:rsid w:val="00046916"/>
    <w:rsid w:val="000530C7"/>
    <w:rsid w:val="000542D3"/>
    <w:rsid w:val="00056C39"/>
    <w:rsid w:val="00061EE1"/>
    <w:rsid w:val="0006380B"/>
    <w:rsid w:val="00066767"/>
    <w:rsid w:val="00070A24"/>
    <w:rsid w:val="000720DD"/>
    <w:rsid w:val="00076E3C"/>
    <w:rsid w:val="00077AB8"/>
    <w:rsid w:val="00082702"/>
    <w:rsid w:val="000842A4"/>
    <w:rsid w:val="00084B13"/>
    <w:rsid w:val="00085A9C"/>
    <w:rsid w:val="000904A7"/>
    <w:rsid w:val="00094152"/>
    <w:rsid w:val="000A03B6"/>
    <w:rsid w:val="000A39FF"/>
    <w:rsid w:val="000A4B12"/>
    <w:rsid w:val="000A4B9B"/>
    <w:rsid w:val="000B04AD"/>
    <w:rsid w:val="000B04BE"/>
    <w:rsid w:val="000B5589"/>
    <w:rsid w:val="000B6BFC"/>
    <w:rsid w:val="000C117C"/>
    <w:rsid w:val="000C20AE"/>
    <w:rsid w:val="000D0019"/>
    <w:rsid w:val="000D431F"/>
    <w:rsid w:val="000D5F70"/>
    <w:rsid w:val="000E44E0"/>
    <w:rsid w:val="000E584E"/>
    <w:rsid w:val="000F119F"/>
    <w:rsid w:val="000F16D2"/>
    <w:rsid w:val="000F453D"/>
    <w:rsid w:val="000F4749"/>
    <w:rsid w:val="001008C0"/>
    <w:rsid w:val="00103C42"/>
    <w:rsid w:val="001062F9"/>
    <w:rsid w:val="00111740"/>
    <w:rsid w:val="00113040"/>
    <w:rsid w:val="0011325C"/>
    <w:rsid w:val="00116AA6"/>
    <w:rsid w:val="001178F5"/>
    <w:rsid w:val="001178FA"/>
    <w:rsid w:val="001336E5"/>
    <w:rsid w:val="0013606B"/>
    <w:rsid w:val="00141750"/>
    <w:rsid w:val="00142015"/>
    <w:rsid w:val="00143003"/>
    <w:rsid w:val="00143947"/>
    <w:rsid w:val="001475FF"/>
    <w:rsid w:val="00152286"/>
    <w:rsid w:val="001543CA"/>
    <w:rsid w:val="00155153"/>
    <w:rsid w:val="00156D57"/>
    <w:rsid w:val="0017459C"/>
    <w:rsid w:val="00184D2D"/>
    <w:rsid w:val="00187319"/>
    <w:rsid w:val="0019249E"/>
    <w:rsid w:val="001926DC"/>
    <w:rsid w:val="001957B6"/>
    <w:rsid w:val="001A0941"/>
    <w:rsid w:val="001A32D6"/>
    <w:rsid w:val="001A4E7A"/>
    <w:rsid w:val="001B00D3"/>
    <w:rsid w:val="001B040E"/>
    <w:rsid w:val="001C5190"/>
    <w:rsid w:val="001D0751"/>
    <w:rsid w:val="001D0AA7"/>
    <w:rsid w:val="001D23C1"/>
    <w:rsid w:val="001D31B4"/>
    <w:rsid w:val="001D4230"/>
    <w:rsid w:val="001D75D3"/>
    <w:rsid w:val="001E09D0"/>
    <w:rsid w:val="001E0CDF"/>
    <w:rsid w:val="001E1E96"/>
    <w:rsid w:val="001E6427"/>
    <w:rsid w:val="001E793F"/>
    <w:rsid w:val="001F22D6"/>
    <w:rsid w:val="001F45E9"/>
    <w:rsid w:val="001F479C"/>
    <w:rsid w:val="001F55B1"/>
    <w:rsid w:val="00201969"/>
    <w:rsid w:val="00210DBA"/>
    <w:rsid w:val="00210DF3"/>
    <w:rsid w:val="002113C5"/>
    <w:rsid w:val="00212E5B"/>
    <w:rsid w:val="00216DD0"/>
    <w:rsid w:val="00223CDA"/>
    <w:rsid w:val="00230F44"/>
    <w:rsid w:val="002345C5"/>
    <w:rsid w:val="00235A69"/>
    <w:rsid w:val="002374EA"/>
    <w:rsid w:val="002425EA"/>
    <w:rsid w:val="00243AC2"/>
    <w:rsid w:val="00244136"/>
    <w:rsid w:val="002461EE"/>
    <w:rsid w:val="00246256"/>
    <w:rsid w:val="00247DA9"/>
    <w:rsid w:val="002516D4"/>
    <w:rsid w:val="00251CD6"/>
    <w:rsid w:val="00252634"/>
    <w:rsid w:val="00253E09"/>
    <w:rsid w:val="00254556"/>
    <w:rsid w:val="00254583"/>
    <w:rsid w:val="00255964"/>
    <w:rsid w:val="00256600"/>
    <w:rsid w:val="00257CAC"/>
    <w:rsid w:val="002604E4"/>
    <w:rsid w:val="00260B7F"/>
    <w:rsid w:val="002644DE"/>
    <w:rsid w:val="00266B82"/>
    <w:rsid w:val="00267CAF"/>
    <w:rsid w:val="00273E24"/>
    <w:rsid w:val="002744E7"/>
    <w:rsid w:val="00275380"/>
    <w:rsid w:val="00276A6B"/>
    <w:rsid w:val="002835C0"/>
    <w:rsid w:val="002935D7"/>
    <w:rsid w:val="002A22CE"/>
    <w:rsid w:val="002A61E6"/>
    <w:rsid w:val="002A6243"/>
    <w:rsid w:val="002A687C"/>
    <w:rsid w:val="002A74C9"/>
    <w:rsid w:val="002B0F54"/>
    <w:rsid w:val="002B2A6F"/>
    <w:rsid w:val="002B3640"/>
    <w:rsid w:val="002B3953"/>
    <w:rsid w:val="002B3DF0"/>
    <w:rsid w:val="002B3DFE"/>
    <w:rsid w:val="002B48B1"/>
    <w:rsid w:val="002B6CEF"/>
    <w:rsid w:val="002C074C"/>
    <w:rsid w:val="002C7D1C"/>
    <w:rsid w:val="002D3A1E"/>
    <w:rsid w:val="002E5738"/>
    <w:rsid w:val="002E5FE7"/>
    <w:rsid w:val="002F4023"/>
    <w:rsid w:val="002F42F0"/>
    <w:rsid w:val="002F6675"/>
    <w:rsid w:val="00307BD0"/>
    <w:rsid w:val="00307EBC"/>
    <w:rsid w:val="00311D86"/>
    <w:rsid w:val="00313307"/>
    <w:rsid w:val="0031423F"/>
    <w:rsid w:val="003170FD"/>
    <w:rsid w:val="003174F0"/>
    <w:rsid w:val="00317813"/>
    <w:rsid w:val="00322CEA"/>
    <w:rsid w:val="0032713C"/>
    <w:rsid w:val="00330F0B"/>
    <w:rsid w:val="00332BB0"/>
    <w:rsid w:val="003350E6"/>
    <w:rsid w:val="00337732"/>
    <w:rsid w:val="003410B9"/>
    <w:rsid w:val="00342A48"/>
    <w:rsid w:val="00343A8D"/>
    <w:rsid w:val="00345577"/>
    <w:rsid w:val="003511BB"/>
    <w:rsid w:val="003531A5"/>
    <w:rsid w:val="00356FFB"/>
    <w:rsid w:val="00365144"/>
    <w:rsid w:val="00374EF6"/>
    <w:rsid w:val="00382FDC"/>
    <w:rsid w:val="0038534B"/>
    <w:rsid w:val="003857A7"/>
    <w:rsid w:val="00385E26"/>
    <w:rsid w:val="003940E0"/>
    <w:rsid w:val="00395267"/>
    <w:rsid w:val="00397BCC"/>
    <w:rsid w:val="003A1421"/>
    <w:rsid w:val="003A17E5"/>
    <w:rsid w:val="003A62B0"/>
    <w:rsid w:val="003A7546"/>
    <w:rsid w:val="003B35DC"/>
    <w:rsid w:val="003B65E5"/>
    <w:rsid w:val="003B68CD"/>
    <w:rsid w:val="003C0D43"/>
    <w:rsid w:val="003C2DE2"/>
    <w:rsid w:val="003C6EAB"/>
    <w:rsid w:val="003D4B07"/>
    <w:rsid w:val="003E61DF"/>
    <w:rsid w:val="003E6736"/>
    <w:rsid w:val="003F31BA"/>
    <w:rsid w:val="003F56C2"/>
    <w:rsid w:val="00404BDC"/>
    <w:rsid w:val="0040710F"/>
    <w:rsid w:val="00413C0D"/>
    <w:rsid w:val="00414F58"/>
    <w:rsid w:val="00421038"/>
    <w:rsid w:val="00424D01"/>
    <w:rsid w:val="00427B67"/>
    <w:rsid w:val="004327E1"/>
    <w:rsid w:val="00436082"/>
    <w:rsid w:val="00436943"/>
    <w:rsid w:val="00440148"/>
    <w:rsid w:val="00440906"/>
    <w:rsid w:val="00441EBC"/>
    <w:rsid w:val="00442677"/>
    <w:rsid w:val="00443153"/>
    <w:rsid w:val="00444547"/>
    <w:rsid w:val="00450FA2"/>
    <w:rsid w:val="004518A3"/>
    <w:rsid w:val="00456ACA"/>
    <w:rsid w:val="00462F8C"/>
    <w:rsid w:val="0046460A"/>
    <w:rsid w:val="00464B61"/>
    <w:rsid w:val="00465755"/>
    <w:rsid w:val="0047176D"/>
    <w:rsid w:val="0047189F"/>
    <w:rsid w:val="004724CA"/>
    <w:rsid w:val="0047624A"/>
    <w:rsid w:val="00483E01"/>
    <w:rsid w:val="00486DDE"/>
    <w:rsid w:val="00490895"/>
    <w:rsid w:val="004913FC"/>
    <w:rsid w:val="00493D91"/>
    <w:rsid w:val="00496EFD"/>
    <w:rsid w:val="004A1E4F"/>
    <w:rsid w:val="004A1FED"/>
    <w:rsid w:val="004A3247"/>
    <w:rsid w:val="004B1981"/>
    <w:rsid w:val="004B3DD1"/>
    <w:rsid w:val="004B6C40"/>
    <w:rsid w:val="004B6CF3"/>
    <w:rsid w:val="004B7592"/>
    <w:rsid w:val="004C0C54"/>
    <w:rsid w:val="004C0F8E"/>
    <w:rsid w:val="004C1852"/>
    <w:rsid w:val="004C1EB3"/>
    <w:rsid w:val="004C3A48"/>
    <w:rsid w:val="004C3C5F"/>
    <w:rsid w:val="004C440D"/>
    <w:rsid w:val="004C46B9"/>
    <w:rsid w:val="004D31D6"/>
    <w:rsid w:val="004D34D5"/>
    <w:rsid w:val="004F0CC8"/>
    <w:rsid w:val="004F322E"/>
    <w:rsid w:val="004F514C"/>
    <w:rsid w:val="004F78C7"/>
    <w:rsid w:val="004F7A05"/>
    <w:rsid w:val="00501406"/>
    <w:rsid w:val="0050160A"/>
    <w:rsid w:val="00501626"/>
    <w:rsid w:val="00501C5D"/>
    <w:rsid w:val="00502FB7"/>
    <w:rsid w:val="00507ACE"/>
    <w:rsid w:val="005132AA"/>
    <w:rsid w:val="0052561A"/>
    <w:rsid w:val="00525C4A"/>
    <w:rsid w:val="00526080"/>
    <w:rsid w:val="00527324"/>
    <w:rsid w:val="0053178E"/>
    <w:rsid w:val="00535F23"/>
    <w:rsid w:val="005367F9"/>
    <w:rsid w:val="00536816"/>
    <w:rsid w:val="00536B76"/>
    <w:rsid w:val="0053723B"/>
    <w:rsid w:val="00537BA1"/>
    <w:rsid w:val="005431B2"/>
    <w:rsid w:val="00545D55"/>
    <w:rsid w:val="005462D7"/>
    <w:rsid w:val="0055413C"/>
    <w:rsid w:val="00557A5A"/>
    <w:rsid w:val="00561980"/>
    <w:rsid w:val="00563B25"/>
    <w:rsid w:val="00564B24"/>
    <w:rsid w:val="005652E5"/>
    <w:rsid w:val="005664D9"/>
    <w:rsid w:val="0057268B"/>
    <w:rsid w:val="00573433"/>
    <w:rsid w:val="00576D68"/>
    <w:rsid w:val="005812D7"/>
    <w:rsid w:val="00581BD8"/>
    <w:rsid w:val="005820E2"/>
    <w:rsid w:val="005827AF"/>
    <w:rsid w:val="00584C70"/>
    <w:rsid w:val="00585663"/>
    <w:rsid w:val="005873E1"/>
    <w:rsid w:val="00591A28"/>
    <w:rsid w:val="00592B60"/>
    <w:rsid w:val="005944C4"/>
    <w:rsid w:val="005951BE"/>
    <w:rsid w:val="00596EA8"/>
    <w:rsid w:val="00597B62"/>
    <w:rsid w:val="005A1232"/>
    <w:rsid w:val="005A373B"/>
    <w:rsid w:val="005A47C6"/>
    <w:rsid w:val="005B035A"/>
    <w:rsid w:val="005B1A51"/>
    <w:rsid w:val="005B1EF5"/>
    <w:rsid w:val="005B469D"/>
    <w:rsid w:val="005B6F7B"/>
    <w:rsid w:val="005C27E4"/>
    <w:rsid w:val="005C51A1"/>
    <w:rsid w:val="005C6ED1"/>
    <w:rsid w:val="005D03F5"/>
    <w:rsid w:val="005D0C4F"/>
    <w:rsid w:val="005D3637"/>
    <w:rsid w:val="005D5257"/>
    <w:rsid w:val="005E05CB"/>
    <w:rsid w:val="005E72CF"/>
    <w:rsid w:val="005F25C9"/>
    <w:rsid w:val="005F566E"/>
    <w:rsid w:val="005F5DEA"/>
    <w:rsid w:val="00600325"/>
    <w:rsid w:val="0060071E"/>
    <w:rsid w:val="00603700"/>
    <w:rsid w:val="00607523"/>
    <w:rsid w:val="00614BFB"/>
    <w:rsid w:val="00616D12"/>
    <w:rsid w:val="00617809"/>
    <w:rsid w:val="00622029"/>
    <w:rsid w:val="0062250C"/>
    <w:rsid w:val="0062319F"/>
    <w:rsid w:val="00624804"/>
    <w:rsid w:val="006301C0"/>
    <w:rsid w:val="00630CEF"/>
    <w:rsid w:val="00630DAF"/>
    <w:rsid w:val="00632D28"/>
    <w:rsid w:val="0063698E"/>
    <w:rsid w:val="00636CC4"/>
    <w:rsid w:val="00641C1C"/>
    <w:rsid w:val="00660E19"/>
    <w:rsid w:val="006614D1"/>
    <w:rsid w:val="00661F55"/>
    <w:rsid w:val="006744FB"/>
    <w:rsid w:val="006833D5"/>
    <w:rsid w:val="00690F97"/>
    <w:rsid w:val="00697B62"/>
    <w:rsid w:val="006A22A0"/>
    <w:rsid w:val="006A43D4"/>
    <w:rsid w:val="006B3E38"/>
    <w:rsid w:val="006B7E17"/>
    <w:rsid w:val="006C06F2"/>
    <w:rsid w:val="006D0AFE"/>
    <w:rsid w:val="006D17A9"/>
    <w:rsid w:val="006D30A6"/>
    <w:rsid w:val="006D4357"/>
    <w:rsid w:val="006D5A98"/>
    <w:rsid w:val="006D5FCA"/>
    <w:rsid w:val="006D62BE"/>
    <w:rsid w:val="006E3DD1"/>
    <w:rsid w:val="006F13E8"/>
    <w:rsid w:val="006F14D6"/>
    <w:rsid w:val="006F2BEC"/>
    <w:rsid w:val="006F3280"/>
    <w:rsid w:val="00703270"/>
    <w:rsid w:val="0070500B"/>
    <w:rsid w:val="00706A21"/>
    <w:rsid w:val="00714B37"/>
    <w:rsid w:val="00721269"/>
    <w:rsid w:val="007245DA"/>
    <w:rsid w:val="0072547C"/>
    <w:rsid w:val="007310CE"/>
    <w:rsid w:val="007338B1"/>
    <w:rsid w:val="00734DB3"/>
    <w:rsid w:val="00741C1D"/>
    <w:rsid w:val="0074337C"/>
    <w:rsid w:val="00743A43"/>
    <w:rsid w:val="00743A55"/>
    <w:rsid w:val="00743F4E"/>
    <w:rsid w:val="007528BE"/>
    <w:rsid w:val="0076023A"/>
    <w:rsid w:val="00766707"/>
    <w:rsid w:val="007667E9"/>
    <w:rsid w:val="00782488"/>
    <w:rsid w:val="0078515A"/>
    <w:rsid w:val="007907AB"/>
    <w:rsid w:val="00793A02"/>
    <w:rsid w:val="007A1BE5"/>
    <w:rsid w:val="007B21C3"/>
    <w:rsid w:val="007B56B8"/>
    <w:rsid w:val="007C4CDB"/>
    <w:rsid w:val="007C7D64"/>
    <w:rsid w:val="007D0B4E"/>
    <w:rsid w:val="007D19D5"/>
    <w:rsid w:val="007D2EF1"/>
    <w:rsid w:val="007D469C"/>
    <w:rsid w:val="007D6591"/>
    <w:rsid w:val="007D7DAB"/>
    <w:rsid w:val="007E4CEB"/>
    <w:rsid w:val="007F1943"/>
    <w:rsid w:val="007F1CF8"/>
    <w:rsid w:val="007F6C1D"/>
    <w:rsid w:val="007F73DE"/>
    <w:rsid w:val="00800B68"/>
    <w:rsid w:val="00804232"/>
    <w:rsid w:val="00805FDA"/>
    <w:rsid w:val="00810911"/>
    <w:rsid w:val="00810964"/>
    <w:rsid w:val="00810A16"/>
    <w:rsid w:val="00813FC6"/>
    <w:rsid w:val="00815BCA"/>
    <w:rsid w:val="00815D4F"/>
    <w:rsid w:val="0081615D"/>
    <w:rsid w:val="0082247A"/>
    <w:rsid w:val="00822D77"/>
    <w:rsid w:val="008234E0"/>
    <w:rsid w:val="008263DE"/>
    <w:rsid w:val="00827BD9"/>
    <w:rsid w:val="00830760"/>
    <w:rsid w:val="00831352"/>
    <w:rsid w:val="00835F20"/>
    <w:rsid w:val="00841680"/>
    <w:rsid w:val="0084352C"/>
    <w:rsid w:val="0085749E"/>
    <w:rsid w:val="00860D13"/>
    <w:rsid w:val="008623E0"/>
    <w:rsid w:val="0087020A"/>
    <w:rsid w:val="00871969"/>
    <w:rsid w:val="008728D1"/>
    <w:rsid w:val="0087339D"/>
    <w:rsid w:val="00874A96"/>
    <w:rsid w:val="00881EF1"/>
    <w:rsid w:val="00884E18"/>
    <w:rsid w:val="00885DB8"/>
    <w:rsid w:val="0088627A"/>
    <w:rsid w:val="00887E94"/>
    <w:rsid w:val="008925C7"/>
    <w:rsid w:val="00893456"/>
    <w:rsid w:val="00896A0E"/>
    <w:rsid w:val="00896B05"/>
    <w:rsid w:val="0089755D"/>
    <w:rsid w:val="008A2BD4"/>
    <w:rsid w:val="008A2CC7"/>
    <w:rsid w:val="008A4F16"/>
    <w:rsid w:val="008A5E5A"/>
    <w:rsid w:val="008B115D"/>
    <w:rsid w:val="008B17D1"/>
    <w:rsid w:val="008B2686"/>
    <w:rsid w:val="008B3764"/>
    <w:rsid w:val="008B648C"/>
    <w:rsid w:val="008B6A8B"/>
    <w:rsid w:val="008C0672"/>
    <w:rsid w:val="008C0E44"/>
    <w:rsid w:val="008C35DC"/>
    <w:rsid w:val="008C4E8D"/>
    <w:rsid w:val="008C5485"/>
    <w:rsid w:val="008C54C1"/>
    <w:rsid w:val="008C7BB0"/>
    <w:rsid w:val="008C7DF8"/>
    <w:rsid w:val="008D00F3"/>
    <w:rsid w:val="008D397A"/>
    <w:rsid w:val="008D63DA"/>
    <w:rsid w:val="008E0BBD"/>
    <w:rsid w:val="008E3FFB"/>
    <w:rsid w:val="008E440E"/>
    <w:rsid w:val="008E56AC"/>
    <w:rsid w:val="008F1E5F"/>
    <w:rsid w:val="008F2C95"/>
    <w:rsid w:val="008F5263"/>
    <w:rsid w:val="008F7DFA"/>
    <w:rsid w:val="00900949"/>
    <w:rsid w:val="00906C24"/>
    <w:rsid w:val="009077AC"/>
    <w:rsid w:val="00907827"/>
    <w:rsid w:val="009107ED"/>
    <w:rsid w:val="00917474"/>
    <w:rsid w:val="009260C7"/>
    <w:rsid w:val="00931C92"/>
    <w:rsid w:val="00932D9D"/>
    <w:rsid w:val="00932EC0"/>
    <w:rsid w:val="00937A86"/>
    <w:rsid w:val="00940EDC"/>
    <w:rsid w:val="0094208D"/>
    <w:rsid w:val="009445B7"/>
    <w:rsid w:val="00944D93"/>
    <w:rsid w:val="00954FEE"/>
    <w:rsid w:val="00957C6C"/>
    <w:rsid w:val="009628E5"/>
    <w:rsid w:val="0096414A"/>
    <w:rsid w:val="0097126D"/>
    <w:rsid w:val="00971533"/>
    <w:rsid w:val="009749A5"/>
    <w:rsid w:val="009749F6"/>
    <w:rsid w:val="00981143"/>
    <w:rsid w:val="00981F90"/>
    <w:rsid w:val="00982869"/>
    <w:rsid w:val="00984BFB"/>
    <w:rsid w:val="009868CE"/>
    <w:rsid w:val="009868E3"/>
    <w:rsid w:val="00991CF9"/>
    <w:rsid w:val="00993234"/>
    <w:rsid w:val="00993ED4"/>
    <w:rsid w:val="009A4CCB"/>
    <w:rsid w:val="009A52C9"/>
    <w:rsid w:val="009A74BC"/>
    <w:rsid w:val="009B7045"/>
    <w:rsid w:val="009B730A"/>
    <w:rsid w:val="009C04CA"/>
    <w:rsid w:val="009C064E"/>
    <w:rsid w:val="009D16B1"/>
    <w:rsid w:val="009D4696"/>
    <w:rsid w:val="009D623F"/>
    <w:rsid w:val="009E160B"/>
    <w:rsid w:val="009F565F"/>
    <w:rsid w:val="009F587D"/>
    <w:rsid w:val="009F7B31"/>
    <w:rsid w:val="00A045AF"/>
    <w:rsid w:val="00A04F7C"/>
    <w:rsid w:val="00A052B3"/>
    <w:rsid w:val="00A05342"/>
    <w:rsid w:val="00A06AA8"/>
    <w:rsid w:val="00A07638"/>
    <w:rsid w:val="00A10B8A"/>
    <w:rsid w:val="00A11E27"/>
    <w:rsid w:val="00A12003"/>
    <w:rsid w:val="00A14592"/>
    <w:rsid w:val="00A14C81"/>
    <w:rsid w:val="00A16392"/>
    <w:rsid w:val="00A168CF"/>
    <w:rsid w:val="00A206F3"/>
    <w:rsid w:val="00A23A33"/>
    <w:rsid w:val="00A330F5"/>
    <w:rsid w:val="00A339E9"/>
    <w:rsid w:val="00A405EB"/>
    <w:rsid w:val="00A41877"/>
    <w:rsid w:val="00A42E25"/>
    <w:rsid w:val="00A4384D"/>
    <w:rsid w:val="00A43D1E"/>
    <w:rsid w:val="00A476EC"/>
    <w:rsid w:val="00A47E36"/>
    <w:rsid w:val="00A53EA4"/>
    <w:rsid w:val="00A563D4"/>
    <w:rsid w:val="00A61249"/>
    <w:rsid w:val="00A65F00"/>
    <w:rsid w:val="00A673E2"/>
    <w:rsid w:val="00A7145E"/>
    <w:rsid w:val="00A72653"/>
    <w:rsid w:val="00A73AD8"/>
    <w:rsid w:val="00A74B59"/>
    <w:rsid w:val="00A806DD"/>
    <w:rsid w:val="00A814D4"/>
    <w:rsid w:val="00A81880"/>
    <w:rsid w:val="00A82B0D"/>
    <w:rsid w:val="00A85E8A"/>
    <w:rsid w:val="00A86385"/>
    <w:rsid w:val="00A87B8A"/>
    <w:rsid w:val="00A87F51"/>
    <w:rsid w:val="00A90826"/>
    <w:rsid w:val="00A94A94"/>
    <w:rsid w:val="00A96551"/>
    <w:rsid w:val="00AA3F2B"/>
    <w:rsid w:val="00AB2B94"/>
    <w:rsid w:val="00AB4F10"/>
    <w:rsid w:val="00AB5662"/>
    <w:rsid w:val="00AC0FAC"/>
    <w:rsid w:val="00AC1158"/>
    <w:rsid w:val="00AD0B03"/>
    <w:rsid w:val="00AD299E"/>
    <w:rsid w:val="00AE5F72"/>
    <w:rsid w:val="00AE6D34"/>
    <w:rsid w:val="00AF737C"/>
    <w:rsid w:val="00AF76A4"/>
    <w:rsid w:val="00B11A4D"/>
    <w:rsid w:val="00B1291C"/>
    <w:rsid w:val="00B12DAD"/>
    <w:rsid w:val="00B135E6"/>
    <w:rsid w:val="00B24FC9"/>
    <w:rsid w:val="00B25423"/>
    <w:rsid w:val="00B27C2C"/>
    <w:rsid w:val="00B33991"/>
    <w:rsid w:val="00B41DD2"/>
    <w:rsid w:val="00B42A89"/>
    <w:rsid w:val="00B4564F"/>
    <w:rsid w:val="00B60A71"/>
    <w:rsid w:val="00B63465"/>
    <w:rsid w:val="00B6373C"/>
    <w:rsid w:val="00B65DC3"/>
    <w:rsid w:val="00B661B1"/>
    <w:rsid w:val="00B664FA"/>
    <w:rsid w:val="00B7040F"/>
    <w:rsid w:val="00B70475"/>
    <w:rsid w:val="00B7388C"/>
    <w:rsid w:val="00B749A7"/>
    <w:rsid w:val="00B74FDD"/>
    <w:rsid w:val="00B76DCA"/>
    <w:rsid w:val="00B77459"/>
    <w:rsid w:val="00B806E5"/>
    <w:rsid w:val="00B8367D"/>
    <w:rsid w:val="00B85755"/>
    <w:rsid w:val="00B86A7D"/>
    <w:rsid w:val="00B91C76"/>
    <w:rsid w:val="00B91CB1"/>
    <w:rsid w:val="00B93ACA"/>
    <w:rsid w:val="00B97A56"/>
    <w:rsid w:val="00BA552A"/>
    <w:rsid w:val="00BA7044"/>
    <w:rsid w:val="00BB008B"/>
    <w:rsid w:val="00BB12CD"/>
    <w:rsid w:val="00BB1725"/>
    <w:rsid w:val="00BB3586"/>
    <w:rsid w:val="00BB6D14"/>
    <w:rsid w:val="00BB7F1D"/>
    <w:rsid w:val="00BC12D9"/>
    <w:rsid w:val="00BD091D"/>
    <w:rsid w:val="00BD0DC4"/>
    <w:rsid w:val="00BD2062"/>
    <w:rsid w:val="00BD2FEA"/>
    <w:rsid w:val="00BE0EC8"/>
    <w:rsid w:val="00BE2F06"/>
    <w:rsid w:val="00BE4E22"/>
    <w:rsid w:val="00BE7ABF"/>
    <w:rsid w:val="00BF0476"/>
    <w:rsid w:val="00BF145F"/>
    <w:rsid w:val="00BF251D"/>
    <w:rsid w:val="00BF260D"/>
    <w:rsid w:val="00C01138"/>
    <w:rsid w:val="00C01503"/>
    <w:rsid w:val="00C02A93"/>
    <w:rsid w:val="00C02B8F"/>
    <w:rsid w:val="00C0322C"/>
    <w:rsid w:val="00C03389"/>
    <w:rsid w:val="00C12348"/>
    <w:rsid w:val="00C22304"/>
    <w:rsid w:val="00C225DD"/>
    <w:rsid w:val="00C225E6"/>
    <w:rsid w:val="00C31796"/>
    <w:rsid w:val="00C32068"/>
    <w:rsid w:val="00C3720A"/>
    <w:rsid w:val="00C4096D"/>
    <w:rsid w:val="00C41BB3"/>
    <w:rsid w:val="00C437BB"/>
    <w:rsid w:val="00C4745D"/>
    <w:rsid w:val="00C52334"/>
    <w:rsid w:val="00C55385"/>
    <w:rsid w:val="00C5648D"/>
    <w:rsid w:val="00C56B0A"/>
    <w:rsid w:val="00C63453"/>
    <w:rsid w:val="00C64566"/>
    <w:rsid w:val="00C70282"/>
    <w:rsid w:val="00C718D3"/>
    <w:rsid w:val="00C71C1E"/>
    <w:rsid w:val="00C725AB"/>
    <w:rsid w:val="00C73826"/>
    <w:rsid w:val="00C76585"/>
    <w:rsid w:val="00C84848"/>
    <w:rsid w:val="00C84A5D"/>
    <w:rsid w:val="00C87FB9"/>
    <w:rsid w:val="00C91C54"/>
    <w:rsid w:val="00C93138"/>
    <w:rsid w:val="00C93650"/>
    <w:rsid w:val="00C93963"/>
    <w:rsid w:val="00C94946"/>
    <w:rsid w:val="00CA0B19"/>
    <w:rsid w:val="00CA2068"/>
    <w:rsid w:val="00CB1C8F"/>
    <w:rsid w:val="00CB1D54"/>
    <w:rsid w:val="00CB269D"/>
    <w:rsid w:val="00CB4C6D"/>
    <w:rsid w:val="00CB5BD8"/>
    <w:rsid w:val="00CB6C9B"/>
    <w:rsid w:val="00CC0027"/>
    <w:rsid w:val="00CC14CE"/>
    <w:rsid w:val="00CC227A"/>
    <w:rsid w:val="00CC2EA5"/>
    <w:rsid w:val="00CD6689"/>
    <w:rsid w:val="00CE2E30"/>
    <w:rsid w:val="00CE362A"/>
    <w:rsid w:val="00CE3994"/>
    <w:rsid w:val="00CE3D66"/>
    <w:rsid w:val="00CE3F85"/>
    <w:rsid w:val="00CE4393"/>
    <w:rsid w:val="00CE4524"/>
    <w:rsid w:val="00CE454C"/>
    <w:rsid w:val="00CE6A8C"/>
    <w:rsid w:val="00CE7338"/>
    <w:rsid w:val="00CF5D07"/>
    <w:rsid w:val="00D06A91"/>
    <w:rsid w:val="00D10F5B"/>
    <w:rsid w:val="00D11B9B"/>
    <w:rsid w:val="00D141B1"/>
    <w:rsid w:val="00D143EE"/>
    <w:rsid w:val="00D163FD"/>
    <w:rsid w:val="00D2082F"/>
    <w:rsid w:val="00D26D0E"/>
    <w:rsid w:val="00D34230"/>
    <w:rsid w:val="00D347D1"/>
    <w:rsid w:val="00D36463"/>
    <w:rsid w:val="00D41902"/>
    <w:rsid w:val="00D430AF"/>
    <w:rsid w:val="00D46233"/>
    <w:rsid w:val="00D473C6"/>
    <w:rsid w:val="00D50E44"/>
    <w:rsid w:val="00D51F3A"/>
    <w:rsid w:val="00D54FF6"/>
    <w:rsid w:val="00D5516A"/>
    <w:rsid w:val="00D57D57"/>
    <w:rsid w:val="00D63149"/>
    <w:rsid w:val="00D70607"/>
    <w:rsid w:val="00D7247A"/>
    <w:rsid w:val="00D72C71"/>
    <w:rsid w:val="00D74201"/>
    <w:rsid w:val="00D7506A"/>
    <w:rsid w:val="00D759AC"/>
    <w:rsid w:val="00D8163D"/>
    <w:rsid w:val="00D82B29"/>
    <w:rsid w:val="00D850CE"/>
    <w:rsid w:val="00D85536"/>
    <w:rsid w:val="00D91009"/>
    <w:rsid w:val="00D910B0"/>
    <w:rsid w:val="00D93B22"/>
    <w:rsid w:val="00D9694E"/>
    <w:rsid w:val="00DA4548"/>
    <w:rsid w:val="00DA5377"/>
    <w:rsid w:val="00DB272D"/>
    <w:rsid w:val="00DB3853"/>
    <w:rsid w:val="00DB3C0C"/>
    <w:rsid w:val="00DB57F9"/>
    <w:rsid w:val="00DC0999"/>
    <w:rsid w:val="00DC71EE"/>
    <w:rsid w:val="00DD0AA4"/>
    <w:rsid w:val="00DD220E"/>
    <w:rsid w:val="00DD223F"/>
    <w:rsid w:val="00DD3028"/>
    <w:rsid w:val="00DD3B68"/>
    <w:rsid w:val="00DE582E"/>
    <w:rsid w:val="00DE6D36"/>
    <w:rsid w:val="00DF19BB"/>
    <w:rsid w:val="00DF5A06"/>
    <w:rsid w:val="00E02C9C"/>
    <w:rsid w:val="00E06224"/>
    <w:rsid w:val="00E11144"/>
    <w:rsid w:val="00E141B5"/>
    <w:rsid w:val="00E20694"/>
    <w:rsid w:val="00E249EF"/>
    <w:rsid w:val="00E24B42"/>
    <w:rsid w:val="00E24F86"/>
    <w:rsid w:val="00E25A16"/>
    <w:rsid w:val="00E32DBF"/>
    <w:rsid w:val="00E330E6"/>
    <w:rsid w:val="00E330F7"/>
    <w:rsid w:val="00E36240"/>
    <w:rsid w:val="00E41886"/>
    <w:rsid w:val="00E44844"/>
    <w:rsid w:val="00E45BCE"/>
    <w:rsid w:val="00E462D2"/>
    <w:rsid w:val="00E477CD"/>
    <w:rsid w:val="00E53003"/>
    <w:rsid w:val="00E53952"/>
    <w:rsid w:val="00E56A28"/>
    <w:rsid w:val="00E64FD4"/>
    <w:rsid w:val="00E65E44"/>
    <w:rsid w:val="00E66088"/>
    <w:rsid w:val="00E672D2"/>
    <w:rsid w:val="00E703C7"/>
    <w:rsid w:val="00E737FB"/>
    <w:rsid w:val="00E75C67"/>
    <w:rsid w:val="00E75CC1"/>
    <w:rsid w:val="00E806C2"/>
    <w:rsid w:val="00E844C4"/>
    <w:rsid w:val="00E855C7"/>
    <w:rsid w:val="00E85A2B"/>
    <w:rsid w:val="00E865C5"/>
    <w:rsid w:val="00E8726C"/>
    <w:rsid w:val="00E92B4C"/>
    <w:rsid w:val="00E94087"/>
    <w:rsid w:val="00E96D04"/>
    <w:rsid w:val="00E975FA"/>
    <w:rsid w:val="00EA18A5"/>
    <w:rsid w:val="00EA1C97"/>
    <w:rsid w:val="00EA2865"/>
    <w:rsid w:val="00EA7C12"/>
    <w:rsid w:val="00EB1CAA"/>
    <w:rsid w:val="00EB1CAE"/>
    <w:rsid w:val="00EB4E37"/>
    <w:rsid w:val="00EB6C04"/>
    <w:rsid w:val="00EB7380"/>
    <w:rsid w:val="00EB7C7C"/>
    <w:rsid w:val="00EB7D77"/>
    <w:rsid w:val="00EC3CC4"/>
    <w:rsid w:val="00ED07A6"/>
    <w:rsid w:val="00ED7632"/>
    <w:rsid w:val="00EE2921"/>
    <w:rsid w:val="00EE69C6"/>
    <w:rsid w:val="00EE7A60"/>
    <w:rsid w:val="00EF047A"/>
    <w:rsid w:val="00EF1143"/>
    <w:rsid w:val="00F04E4F"/>
    <w:rsid w:val="00F06E18"/>
    <w:rsid w:val="00F1407A"/>
    <w:rsid w:val="00F14306"/>
    <w:rsid w:val="00F14324"/>
    <w:rsid w:val="00F17677"/>
    <w:rsid w:val="00F17974"/>
    <w:rsid w:val="00F20B82"/>
    <w:rsid w:val="00F220FE"/>
    <w:rsid w:val="00F3339E"/>
    <w:rsid w:val="00F353B3"/>
    <w:rsid w:val="00F35B50"/>
    <w:rsid w:val="00F36EBD"/>
    <w:rsid w:val="00F417E1"/>
    <w:rsid w:val="00F506AE"/>
    <w:rsid w:val="00F5140A"/>
    <w:rsid w:val="00F61C30"/>
    <w:rsid w:val="00F6328D"/>
    <w:rsid w:val="00F659B5"/>
    <w:rsid w:val="00F6676C"/>
    <w:rsid w:val="00F66E6C"/>
    <w:rsid w:val="00F67D04"/>
    <w:rsid w:val="00F711AF"/>
    <w:rsid w:val="00F73788"/>
    <w:rsid w:val="00F74CF3"/>
    <w:rsid w:val="00F75D7F"/>
    <w:rsid w:val="00F84B06"/>
    <w:rsid w:val="00F87A94"/>
    <w:rsid w:val="00F87C5B"/>
    <w:rsid w:val="00F90375"/>
    <w:rsid w:val="00F90DB1"/>
    <w:rsid w:val="00F928B7"/>
    <w:rsid w:val="00F93F03"/>
    <w:rsid w:val="00F952EB"/>
    <w:rsid w:val="00F95F48"/>
    <w:rsid w:val="00F97BF8"/>
    <w:rsid w:val="00F97C3D"/>
    <w:rsid w:val="00FA1569"/>
    <w:rsid w:val="00FA339D"/>
    <w:rsid w:val="00FB0347"/>
    <w:rsid w:val="00FB0BEE"/>
    <w:rsid w:val="00FB1615"/>
    <w:rsid w:val="00FC536B"/>
    <w:rsid w:val="00FD0072"/>
    <w:rsid w:val="00FD25E4"/>
    <w:rsid w:val="00FD3DFE"/>
    <w:rsid w:val="00FD47B6"/>
    <w:rsid w:val="00FE0F2B"/>
    <w:rsid w:val="00FF0D8A"/>
    <w:rsid w:val="00FF14EB"/>
    <w:rsid w:val="00FF2E07"/>
    <w:rsid w:val="00FF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28FF6"/>
  <w15:docId w15:val="{BF3CF906-51EB-4A86-8C16-EF0C0439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78E"/>
    <w:rPr>
      <w:rFonts w:ascii="Times New Roman" w:eastAsia="Times New Roman" w:hAnsi="Times New Roman" w:cs="Times New Roman"/>
      <w:sz w:val="24"/>
    </w:rPr>
  </w:style>
  <w:style w:type="paragraph" w:styleId="Heading1">
    <w:name w:val="heading 1"/>
    <w:basedOn w:val="Normal"/>
    <w:link w:val="Heading1Char"/>
    <w:uiPriority w:val="9"/>
    <w:qFormat/>
    <w:pPr>
      <w:spacing w:before="89"/>
      <w:ind w:left="117"/>
      <w:outlineLvl w:val="0"/>
    </w:pPr>
    <w:rPr>
      <w:rFonts w:ascii="Arial" w:eastAsia="Arial" w:hAnsi="Arial" w:cs="Arial"/>
      <w:b/>
      <w:bCs/>
      <w:szCs w:val="24"/>
    </w:rPr>
  </w:style>
  <w:style w:type="paragraph" w:styleId="Heading2">
    <w:name w:val="heading 2"/>
    <w:basedOn w:val="Normal"/>
    <w:link w:val="Heading2Char"/>
    <w:uiPriority w:val="9"/>
    <w:unhideWhenUsed/>
    <w:qFormat/>
    <w:pPr>
      <w:ind w:left="117"/>
      <w:outlineLvl w:val="1"/>
    </w:pPr>
    <w:rPr>
      <w:rFonts w:ascii="Arial" w:eastAsia="Arial" w:hAnsi="Arial" w:cs="Arial"/>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9"/>
      <w:ind w:left="117"/>
    </w:pPr>
    <w:rPr>
      <w:rFonts w:ascii="Arial" w:eastAsia="Arial" w:hAnsi="Arial" w:cs="Arial"/>
      <w:b/>
      <w:bCs/>
      <w:sz w:val="40"/>
      <w:szCs w:val="40"/>
    </w:rPr>
  </w:style>
  <w:style w:type="paragraph" w:styleId="ListParagraph">
    <w:name w:val="List Paragraph"/>
    <w:basedOn w:val="Normal"/>
    <w:uiPriority w:val="1"/>
    <w:qFormat/>
    <w:pPr>
      <w:spacing w:before="168"/>
      <w:ind w:left="615" w:hanging="170"/>
    </w:pPr>
  </w:style>
  <w:style w:type="paragraph" w:customStyle="1" w:styleId="TableParagraph">
    <w:name w:val="Table Paragraph"/>
    <w:basedOn w:val="Normal"/>
    <w:uiPriority w:val="1"/>
    <w:qFormat/>
  </w:style>
  <w:style w:type="paragraph" w:styleId="Header">
    <w:name w:val="header"/>
    <w:basedOn w:val="Normal"/>
    <w:link w:val="HeaderChar"/>
    <w:uiPriority w:val="99"/>
    <w:semiHidden/>
    <w:unhideWhenUsed/>
    <w:rsid w:val="00020FBA"/>
    <w:pPr>
      <w:tabs>
        <w:tab w:val="center" w:pos="4680"/>
        <w:tab w:val="right" w:pos="9360"/>
      </w:tabs>
    </w:pPr>
  </w:style>
  <w:style w:type="character" w:customStyle="1" w:styleId="HeaderChar">
    <w:name w:val="Header Char"/>
    <w:basedOn w:val="DefaultParagraphFont"/>
    <w:link w:val="Header"/>
    <w:uiPriority w:val="99"/>
    <w:semiHidden/>
    <w:rsid w:val="00020FBA"/>
    <w:rPr>
      <w:rFonts w:ascii="Times New Roman" w:eastAsia="Times New Roman" w:hAnsi="Times New Roman" w:cs="Times New Roman"/>
      <w:sz w:val="24"/>
    </w:rPr>
  </w:style>
  <w:style w:type="paragraph" w:styleId="Footer">
    <w:name w:val="footer"/>
    <w:basedOn w:val="Normal"/>
    <w:link w:val="FooterChar"/>
    <w:uiPriority w:val="99"/>
    <w:semiHidden/>
    <w:unhideWhenUsed/>
    <w:rsid w:val="00020FBA"/>
    <w:pPr>
      <w:tabs>
        <w:tab w:val="center" w:pos="4680"/>
        <w:tab w:val="right" w:pos="9360"/>
      </w:tabs>
    </w:pPr>
  </w:style>
  <w:style w:type="character" w:customStyle="1" w:styleId="FooterChar">
    <w:name w:val="Footer Char"/>
    <w:basedOn w:val="DefaultParagraphFont"/>
    <w:link w:val="Footer"/>
    <w:uiPriority w:val="99"/>
    <w:semiHidden/>
    <w:rsid w:val="00020FBA"/>
    <w:rPr>
      <w:rFonts w:ascii="Times New Roman" w:eastAsia="Times New Roman" w:hAnsi="Times New Roman" w:cs="Times New Roman"/>
      <w:sz w:val="24"/>
    </w:rPr>
  </w:style>
  <w:style w:type="character" w:customStyle="1" w:styleId="BodyTextChar">
    <w:name w:val="Body Text Char"/>
    <w:basedOn w:val="DefaultParagraphFont"/>
    <w:link w:val="BodyText"/>
    <w:uiPriority w:val="1"/>
    <w:rsid w:val="00E94087"/>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85749E"/>
    <w:pPr>
      <w:spacing w:after="200"/>
    </w:pPr>
    <w:rPr>
      <w:i/>
      <w:iCs/>
      <w:color w:val="1F497D" w:themeColor="text2"/>
      <w:sz w:val="18"/>
      <w:szCs w:val="18"/>
    </w:rPr>
  </w:style>
  <w:style w:type="character" w:customStyle="1" w:styleId="Heading1Char">
    <w:name w:val="Heading 1 Char"/>
    <w:basedOn w:val="DefaultParagraphFont"/>
    <w:link w:val="Heading1"/>
    <w:uiPriority w:val="9"/>
    <w:rsid w:val="00893456"/>
    <w:rPr>
      <w:rFonts w:ascii="Arial" w:eastAsia="Arial" w:hAnsi="Arial" w:cs="Arial"/>
      <w:b/>
      <w:bCs/>
      <w:sz w:val="24"/>
      <w:szCs w:val="24"/>
    </w:rPr>
  </w:style>
  <w:style w:type="character" w:customStyle="1" w:styleId="Heading2Char">
    <w:name w:val="Heading 2 Char"/>
    <w:basedOn w:val="DefaultParagraphFont"/>
    <w:link w:val="Heading2"/>
    <w:uiPriority w:val="9"/>
    <w:rsid w:val="00893456"/>
    <w:rPr>
      <w:rFonts w:ascii="Arial" w:eastAsia="Arial" w:hAnsi="Arial" w:cs="Arial"/>
      <w:b/>
      <w:bCs/>
      <w:sz w:val="20"/>
      <w:szCs w:val="20"/>
    </w:rPr>
  </w:style>
  <w:style w:type="character" w:styleId="CommentReference">
    <w:name w:val="annotation reference"/>
    <w:basedOn w:val="DefaultParagraphFont"/>
    <w:uiPriority w:val="99"/>
    <w:semiHidden/>
    <w:unhideWhenUsed/>
    <w:rsid w:val="00007995"/>
    <w:rPr>
      <w:sz w:val="16"/>
      <w:szCs w:val="16"/>
    </w:rPr>
  </w:style>
  <w:style w:type="paragraph" w:styleId="CommentText">
    <w:name w:val="annotation text"/>
    <w:basedOn w:val="Normal"/>
    <w:link w:val="CommentTextChar"/>
    <w:uiPriority w:val="99"/>
    <w:unhideWhenUsed/>
    <w:rsid w:val="00007995"/>
    <w:rPr>
      <w:sz w:val="20"/>
      <w:szCs w:val="20"/>
    </w:rPr>
  </w:style>
  <w:style w:type="character" w:customStyle="1" w:styleId="CommentTextChar">
    <w:name w:val="Comment Text Char"/>
    <w:basedOn w:val="DefaultParagraphFont"/>
    <w:link w:val="CommentText"/>
    <w:uiPriority w:val="99"/>
    <w:rsid w:val="0000799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50FA2"/>
    <w:rPr>
      <w:b/>
      <w:bCs/>
    </w:rPr>
  </w:style>
  <w:style w:type="character" w:customStyle="1" w:styleId="CommentSubjectChar">
    <w:name w:val="Comment Subject Char"/>
    <w:basedOn w:val="CommentTextChar"/>
    <w:link w:val="CommentSubject"/>
    <w:uiPriority w:val="99"/>
    <w:semiHidden/>
    <w:rsid w:val="00450FA2"/>
    <w:rPr>
      <w:rFonts w:ascii="Times New Roman" w:eastAsia="Times New Roman" w:hAnsi="Times New Roman" w:cs="Times New Roman"/>
      <w:b/>
      <w:bCs/>
      <w:sz w:val="20"/>
      <w:szCs w:val="20"/>
    </w:rPr>
  </w:style>
  <w:style w:type="paragraph" w:styleId="Revision">
    <w:name w:val="Revision"/>
    <w:hidden/>
    <w:uiPriority w:val="99"/>
    <w:semiHidden/>
    <w:rsid w:val="00FD3DFE"/>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1543CA"/>
    <w:rPr>
      <w:color w:val="808080"/>
    </w:rPr>
  </w:style>
  <w:style w:type="paragraph" w:styleId="Bibliography">
    <w:name w:val="Bibliography"/>
    <w:basedOn w:val="Normal"/>
    <w:next w:val="Normal"/>
    <w:uiPriority w:val="37"/>
    <w:unhideWhenUsed/>
    <w:rsid w:val="00F97C3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54DA6-F872-43BA-B945-225A59F8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24096</Words>
  <Characters>152053</Characters>
  <Application>Microsoft Office Word</Application>
  <DocSecurity>0</DocSecurity>
  <Lines>2339</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 Chris</dc:creator>
  <cp:lastModifiedBy>Camp, Chris</cp:lastModifiedBy>
  <cp:revision>2</cp:revision>
  <dcterms:created xsi:type="dcterms:W3CDTF">2022-10-11T20:51:00Z</dcterms:created>
  <dcterms:modified xsi:type="dcterms:W3CDTF">2022-10-11T20:51:00Z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TeX</vt:lpwstr>
  </property>
  <property fmtid="{D5CDD505-2E9C-101B-9397-08002B2CF9AE}" pid="4" name="LastSaved">
    <vt:filetime>2022-08-11T00:00:00Z</vt:filetime>
  </property>
  <property fmtid="{D5CDD505-2E9C-101B-9397-08002B2CF9AE}" pid="5" name="PTEX.Fullbanner">
    <vt:lpwstr>This is pdfTeX, Version 3.141592653-2.6-1.40.23 (TeX Live 2021) kpathsea version 6.3.3</vt:lpwstr>
  </property>
  <property fmtid="{D5CDD505-2E9C-101B-9397-08002B2CF9AE}" pid="6" name="Producer">
    <vt:lpwstr>pdfTeX-1.40.23</vt:lpwstr>
  </property>
  <property fmtid="{D5CDD505-2E9C-101B-9397-08002B2CF9AE}" pid="7" name="ZOTERO_PREF_1">
    <vt:lpwstr>&lt;data data-version="3" zotero-version="6.0.15"&gt;&lt;session id="HMckUyOD"/&gt;&lt;style id="http://www.zotero.org/styles/apa" locale="en-US" hasBibliography="1" bibliographyStyleHasBeenSet="1"/&gt;&lt;prefs&gt;&lt;pref name="fieldType" value="Field"/&gt;&lt;pref name="automaticJourn</vt:lpwstr>
  </property>
  <property fmtid="{D5CDD505-2E9C-101B-9397-08002B2CF9AE}" pid="8" name="ZOTERO_PREF_2">
    <vt:lpwstr>alAbbreviations" value="true"/&gt;&lt;/prefs&gt;&lt;/data&gt;</vt:lpwstr>
  </property>
</Properties>
</file>